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061A" w:rsidRPr="007A061A" w:rsidRDefault="007A061A" w:rsidP="007A061A">
      <w:pPr>
        <w:spacing w:after="300" w:line="240" w:lineRule="auto"/>
        <w:outlineLvl w:val="1"/>
        <w:rPr>
          <w:ins w:id="0" w:author="Unknown"/>
          <w:rFonts w:ascii="Arial" w:eastAsia="Times New Roman" w:hAnsi="Arial" w:cs="Arial"/>
          <w:b/>
          <w:bCs/>
          <w:color w:val="000000"/>
          <w:sz w:val="36"/>
          <w:szCs w:val="36"/>
        </w:rPr>
      </w:pPr>
      <w:ins w:id="1" w:author="Unknown">
        <w:r w:rsidRPr="007A061A">
          <w:rPr>
            <w:rFonts w:ascii="Arial" w:eastAsia="Times New Roman" w:hAnsi="Arial" w:cs="Arial"/>
            <w:b/>
            <w:bCs/>
            <w:color w:val="000000"/>
            <w:sz w:val="36"/>
            <w:szCs w:val="36"/>
          </w:rPr>
          <w:t>1. The Red Fort, Delhi</w:t>
        </w:r>
      </w:ins>
    </w:p>
    <w:p w:rsidR="007A061A" w:rsidRPr="007A061A" w:rsidRDefault="007A061A" w:rsidP="007A061A">
      <w:pPr>
        <w:spacing w:after="105" w:line="240" w:lineRule="auto"/>
        <w:rPr>
          <w:ins w:id="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9526270" cy="6353175"/>
            <wp:effectExtent l="0" t="0" r="0" b="9525"/>
            <wp:docPr id="126" name="Picture 126" descr="http://www.transindiatravels.com/wp-content/uploads/the-red-fort-del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ransindiatravels.com/wp-content/uploads/the-red-fort-delhi.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3" w:author="Unknown"/>
          <w:rFonts w:ascii="Times New Roman" w:eastAsia="Times New Roman" w:hAnsi="Times New Roman" w:cs="Times New Roman"/>
          <w:color w:val="000000"/>
          <w:sz w:val="24"/>
          <w:szCs w:val="24"/>
        </w:rPr>
      </w:pPr>
      <w:ins w:id="4" w:author="Unknown">
        <w:r w:rsidRPr="007A061A">
          <w:rPr>
            <w:rFonts w:ascii="Times New Roman" w:eastAsia="Times New Roman" w:hAnsi="Times New Roman" w:cs="Times New Roman"/>
            <w:color w:val="000000"/>
            <w:sz w:val="24"/>
            <w:szCs w:val="24"/>
          </w:rPr>
          <w:t>Established as </w:t>
        </w:r>
        <w:proofErr w:type="spellStart"/>
        <w:r w:rsidRPr="007A061A">
          <w:rPr>
            <w:rFonts w:ascii="Times New Roman" w:eastAsia="Times New Roman" w:hAnsi="Times New Roman" w:cs="Times New Roman"/>
            <w:b/>
            <w:bCs/>
            <w:i/>
            <w:iCs/>
            <w:color w:val="000000"/>
            <w:sz w:val="24"/>
            <w:szCs w:val="24"/>
          </w:rPr>
          <w:t>Shahjahanabad</w:t>
        </w:r>
        <w:proofErr w:type="spellEnd"/>
        <w:r w:rsidRPr="007A061A">
          <w:rPr>
            <w:rFonts w:ascii="Times New Roman" w:eastAsia="Times New Roman" w:hAnsi="Times New Roman" w:cs="Times New Roman"/>
            <w:color w:val="000000"/>
            <w:sz w:val="24"/>
            <w:szCs w:val="24"/>
          </w:rPr>
          <w:t> in 1648, </w:t>
        </w:r>
        <w:r w:rsidRPr="007A061A">
          <w:rPr>
            <w:rFonts w:ascii="Times New Roman" w:eastAsia="Times New Roman" w:hAnsi="Times New Roman" w:cs="Times New Roman"/>
            <w:b/>
            <w:bCs/>
            <w:color w:val="000000"/>
            <w:sz w:val="24"/>
            <w:szCs w:val="24"/>
          </w:rPr>
          <w:t>The Red Fort</w:t>
        </w:r>
        <w:r w:rsidRPr="007A061A">
          <w:rPr>
            <w:rFonts w:ascii="Times New Roman" w:eastAsia="Times New Roman" w:hAnsi="Times New Roman" w:cs="Times New Roman"/>
            <w:color w:val="000000"/>
            <w:sz w:val="24"/>
            <w:szCs w:val="24"/>
          </w:rPr>
          <w:t xml:space="preserve"> was known as the capital of the Mughal Empire in India. Its construction is attributed to Shah </w:t>
        </w:r>
        <w:proofErr w:type="spellStart"/>
        <w:r w:rsidRPr="007A061A">
          <w:rPr>
            <w:rFonts w:ascii="Times New Roman" w:eastAsia="Times New Roman" w:hAnsi="Times New Roman" w:cs="Times New Roman"/>
            <w:color w:val="000000"/>
            <w:sz w:val="24"/>
            <w:szCs w:val="24"/>
          </w:rPr>
          <w:t>Jahan</w:t>
        </w:r>
        <w:proofErr w:type="spellEnd"/>
        <w:r w:rsidRPr="007A061A">
          <w:rPr>
            <w:rFonts w:ascii="Times New Roman" w:eastAsia="Times New Roman" w:hAnsi="Times New Roman" w:cs="Times New Roman"/>
            <w:color w:val="000000"/>
            <w:sz w:val="24"/>
            <w:szCs w:val="24"/>
          </w:rPr>
          <w:t xml:space="preserve"> who also built the famous </w:t>
        </w:r>
        <w:proofErr w:type="spellStart"/>
        <w:r w:rsidRPr="007A061A">
          <w:rPr>
            <w:rFonts w:ascii="Times New Roman" w:eastAsia="Times New Roman" w:hAnsi="Times New Roman" w:cs="Times New Roman"/>
            <w:color w:val="000000"/>
            <w:sz w:val="24"/>
            <w:szCs w:val="24"/>
          </w:rPr>
          <w:t>Taj</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Mahal</w:t>
        </w:r>
        <w:proofErr w:type="spellEnd"/>
        <w:r w:rsidRPr="007A061A">
          <w:rPr>
            <w:rFonts w:ascii="Times New Roman" w:eastAsia="Times New Roman" w:hAnsi="Times New Roman" w:cs="Times New Roman"/>
            <w:color w:val="000000"/>
            <w:sz w:val="24"/>
            <w:szCs w:val="24"/>
          </w:rPr>
          <w:t xml:space="preserve"> in Agra, and was also known by the name </w:t>
        </w:r>
        <w:proofErr w:type="spellStart"/>
        <w:r w:rsidRPr="007A061A">
          <w:rPr>
            <w:rFonts w:ascii="Times New Roman" w:eastAsia="Times New Roman" w:hAnsi="Times New Roman" w:cs="Times New Roman"/>
            <w:color w:val="000000"/>
            <w:sz w:val="24"/>
            <w:szCs w:val="24"/>
          </w:rPr>
          <w:t>Quila</w:t>
        </w:r>
        <w:proofErr w:type="spellEnd"/>
        <w:r w:rsidRPr="007A061A">
          <w:rPr>
            <w:rFonts w:ascii="Times New Roman" w:eastAsia="Times New Roman" w:hAnsi="Times New Roman" w:cs="Times New Roman"/>
            <w:color w:val="000000"/>
            <w:sz w:val="24"/>
            <w:szCs w:val="24"/>
          </w:rPr>
          <w:t xml:space="preserve"> Mubarak and remained the residence of the Mughal Imperial family for nearly 20 decades.</w:t>
        </w:r>
      </w:ins>
    </w:p>
    <w:p w:rsidR="007A061A" w:rsidRPr="007A061A" w:rsidRDefault="007A061A" w:rsidP="007A061A">
      <w:pPr>
        <w:spacing w:after="300" w:line="240" w:lineRule="auto"/>
        <w:outlineLvl w:val="1"/>
        <w:rPr>
          <w:ins w:id="5" w:author="Unknown"/>
          <w:rFonts w:ascii="Arial" w:eastAsia="Times New Roman" w:hAnsi="Arial" w:cs="Arial"/>
          <w:b/>
          <w:bCs/>
          <w:color w:val="000000"/>
          <w:sz w:val="36"/>
          <w:szCs w:val="36"/>
        </w:rPr>
      </w:pPr>
      <w:ins w:id="6" w:author="Unknown">
        <w:r w:rsidRPr="007A061A">
          <w:rPr>
            <w:rFonts w:ascii="Arial" w:eastAsia="Times New Roman" w:hAnsi="Arial" w:cs="Arial"/>
            <w:b/>
            <w:bCs/>
            <w:color w:val="000000"/>
            <w:sz w:val="36"/>
            <w:szCs w:val="36"/>
          </w:rPr>
          <w:t xml:space="preserve">2. The </w:t>
        </w:r>
        <w:proofErr w:type="spellStart"/>
        <w:r w:rsidRPr="007A061A">
          <w:rPr>
            <w:rFonts w:ascii="Arial" w:eastAsia="Times New Roman" w:hAnsi="Arial" w:cs="Arial"/>
            <w:b/>
            <w:bCs/>
            <w:color w:val="000000"/>
            <w:sz w:val="36"/>
            <w:szCs w:val="36"/>
          </w:rPr>
          <w:t>Taj</w:t>
        </w:r>
        <w:proofErr w:type="spellEnd"/>
        <w:r w:rsidRPr="007A061A">
          <w:rPr>
            <w:rFonts w:ascii="Arial" w:eastAsia="Times New Roman" w:hAnsi="Arial" w:cs="Arial"/>
            <w:b/>
            <w:bCs/>
            <w:color w:val="000000"/>
            <w:sz w:val="36"/>
            <w:szCs w:val="36"/>
          </w:rPr>
          <w:t xml:space="preserve"> </w:t>
        </w:r>
        <w:proofErr w:type="spellStart"/>
        <w:r w:rsidRPr="007A061A">
          <w:rPr>
            <w:rFonts w:ascii="Arial" w:eastAsia="Times New Roman" w:hAnsi="Arial" w:cs="Arial"/>
            <w:b/>
            <w:bCs/>
            <w:color w:val="000000"/>
            <w:sz w:val="36"/>
            <w:szCs w:val="36"/>
          </w:rPr>
          <w:t>Mahal</w:t>
        </w:r>
        <w:proofErr w:type="spellEnd"/>
        <w:r w:rsidRPr="007A061A">
          <w:rPr>
            <w:rFonts w:ascii="Arial" w:eastAsia="Times New Roman" w:hAnsi="Arial" w:cs="Arial"/>
            <w:b/>
            <w:bCs/>
            <w:color w:val="000000"/>
            <w:sz w:val="36"/>
            <w:szCs w:val="36"/>
          </w:rPr>
          <w:t>, Agra</w:t>
        </w:r>
      </w:ins>
    </w:p>
    <w:p w:rsidR="007A061A" w:rsidRPr="007A061A" w:rsidRDefault="007A061A" w:rsidP="007A061A">
      <w:pPr>
        <w:spacing w:after="105" w:line="240" w:lineRule="auto"/>
        <w:rPr>
          <w:ins w:id="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250940"/>
            <wp:effectExtent l="0" t="0" r="0" b="0"/>
            <wp:docPr id="125" name="Picture 125" descr="http://www.transindiatravels.com/wp-content/uploads/the-taj-mahal-ag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ransindiatravels.com/wp-content/uploads/the-taj-mahal-agr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6270" cy="6250940"/>
                    </a:xfrm>
                    <a:prstGeom prst="rect">
                      <a:avLst/>
                    </a:prstGeom>
                    <a:noFill/>
                    <a:ln>
                      <a:noFill/>
                    </a:ln>
                  </pic:spPr>
                </pic:pic>
              </a:graphicData>
            </a:graphic>
          </wp:inline>
        </w:drawing>
      </w:r>
    </w:p>
    <w:p w:rsidR="007A061A" w:rsidRPr="007A061A" w:rsidRDefault="007A061A" w:rsidP="007A061A">
      <w:pPr>
        <w:spacing w:after="105" w:line="240" w:lineRule="auto"/>
        <w:rPr>
          <w:ins w:id="8" w:author="Unknown"/>
          <w:rFonts w:ascii="Times New Roman" w:eastAsia="Times New Roman" w:hAnsi="Times New Roman" w:cs="Times New Roman"/>
          <w:color w:val="000000"/>
          <w:sz w:val="24"/>
          <w:szCs w:val="24"/>
        </w:rPr>
      </w:pPr>
      <w:ins w:id="9" w:author="Unknown">
        <w:r w:rsidRPr="007A061A">
          <w:rPr>
            <w:rFonts w:ascii="Times New Roman" w:eastAsia="Times New Roman" w:hAnsi="Times New Roman" w:cs="Times New Roman"/>
            <w:color w:val="000000"/>
            <w:sz w:val="24"/>
            <w:szCs w:val="24"/>
          </w:rPr>
          <w:t>The name </w:t>
        </w:r>
        <w:proofErr w:type="spellStart"/>
        <w:r w:rsidRPr="007A061A">
          <w:rPr>
            <w:rFonts w:ascii="Times New Roman" w:eastAsia="Times New Roman" w:hAnsi="Times New Roman" w:cs="Times New Roman"/>
            <w:b/>
            <w:bCs/>
            <w:color w:val="000000"/>
            <w:sz w:val="24"/>
            <w:szCs w:val="24"/>
          </w:rPr>
          <w:t>Taj</w:t>
        </w:r>
        <w:proofErr w:type="spellEnd"/>
        <w:r w:rsidRPr="007A061A">
          <w:rPr>
            <w:rFonts w:ascii="Times New Roman" w:eastAsia="Times New Roman" w:hAnsi="Times New Roman" w:cs="Times New Roman"/>
            <w:b/>
            <w:bCs/>
            <w:color w:val="000000"/>
            <w:sz w:val="24"/>
            <w:szCs w:val="24"/>
          </w:rPr>
          <w:t xml:space="preserve"> </w:t>
        </w:r>
        <w:proofErr w:type="spellStart"/>
        <w:r w:rsidRPr="007A061A">
          <w:rPr>
            <w:rFonts w:ascii="Times New Roman" w:eastAsia="Times New Roman" w:hAnsi="Times New Roman" w:cs="Times New Roman"/>
            <w:b/>
            <w:bCs/>
            <w:color w:val="000000"/>
            <w:sz w:val="24"/>
            <w:szCs w:val="24"/>
          </w:rPr>
          <w:t>Mahal</w:t>
        </w:r>
        <w:proofErr w:type="spellEnd"/>
        <w:r w:rsidRPr="007A061A">
          <w:rPr>
            <w:rFonts w:ascii="Times New Roman" w:eastAsia="Times New Roman" w:hAnsi="Times New Roman" w:cs="Times New Roman"/>
            <w:color w:val="000000"/>
            <w:sz w:val="24"/>
            <w:szCs w:val="24"/>
          </w:rPr>
          <w:t>, translates to the ‘</w:t>
        </w:r>
        <w:r w:rsidRPr="007A061A">
          <w:rPr>
            <w:rFonts w:ascii="Times New Roman" w:eastAsia="Times New Roman" w:hAnsi="Times New Roman" w:cs="Times New Roman"/>
            <w:i/>
            <w:iCs/>
            <w:color w:val="000000"/>
            <w:sz w:val="24"/>
            <w:szCs w:val="24"/>
          </w:rPr>
          <w:t>Crown Palace</w:t>
        </w:r>
        <w:r w:rsidRPr="007A061A">
          <w:rPr>
            <w:rFonts w:ascii="Times New Roman" w:eastAsia="Times New Roman" w:hAnsi="Times New Roman" w:cs="Times New Roman"/>
            <w:color w:val="000000"/>
            <w:sz w:val="24"/>
            <w:szCs w:val="24"/>
          </w:rPr>
          <w:t>’ and is one of the most famous and marvelous buildings in India. Located in the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"http://www.transindiatravels.com/uttar-pradesh/agra/tourist-places-to-visit-in-agra/"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city of Agra</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Taj</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Mahal</w:t>
        </w:r>
        <w:proofErr w:type="spellEnd"/>
        <w:r w:rsidRPr="007A061A">
          <w:rPr>
            <w:rFonts w:ascii="Times New Roman" w:eastAsia="Times New Roman" w:hAnsi="Times New Roman" w:cs="Times New Roman"/>
            <w:color w:val="000000"/>
            <w:sz w:val="24"/>
            <w:szCs w:val="24"/>
          </w:rPr>
          <w:t xml:space="preserve"> is actually a mausoleum built to house the remains of </w:t>
        </w:r>
        <w:proofErr w:type="spellStart"/>
        <w:r w:rsidRPr="007A061A">
          <w:rPr>
            <w:rFonts w:ascii="Times New Roman" w:eastAsia="Times New Roman" w:hAnsi="Times New Roman" w:cs="Times New Roman"/>
            <w:color w:val="000000"/>
            <w:sz w:val="24"/>
            <w:szCs w:val="24"/>
          </w:rPr>
          <w:t>Mumtaz</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Mahal</w:t>
        </w:r>
        <w:proofErr w:type="spellEnd"/>
        <w:r w:rsidRPr="007A061A">
          <w:rPr>
            <w:rFonts w:ascii="Times New Roman" w:eastAsia="Times New Roman" w:hAnsi="Times New Roman" w:cs="Times New Roman"/>
            <w:color w:val="000000"/>
            <w:sz w:val="24"/>
            <w:szCs w:val="24"/>
          </w:rPr>
          <w:t xml:space="preserve">, the wife of Mughal Emperor Shah </w:t>
        </w:r>
        <w:proofErr w:type="spellStart"/>
        <w:r w:rsidRPr="007A061A">
          <w:rPr>
            <w:rFonts w:ascii="Times New Roman" w:eastAsia="Times New Roman" w:hAnsi="Times New Roman" w:cs="Times New Roman"/>
            <w:color w:val="000000"/>
            <w:sz w:val="24"/>
            <w:szCs w:val="24"/>
          </w:rPr>
          <w:t>Jahan</w:t>
        </w:r>
        <w:proofErr w:type="spellEnd"/>
        <w:r w:rsidRPr="007A061A">
          <w:rPr>
            <w:rFonts w:ascii="Times New Roman" w:eastAsia="Times New Roman" w:hAnsi="Times New Roman" w:cs="Times New Roman"/>
            <w:color w:val="000000"/>
            <w:sz w:val="24"/>
            <w:szCs w:val="24"/>
          </w:rPr>
          <w:t>. The building is known for its extensive use of white marble and was completed in the mid-17th century.</w:t>
        </w:r>
      </w:ins>
    </w:p>
    <w:p w:rsidR="007A061A" w:rsidRPr="007A061A" w:rsidRDefault="007A061A" w:rsidP="007A061A">
      <w:pPr>
        <w:spacing w:after="300" w:line="240" w:lineRule="auto"/>
        <w:outlineLvl w:val="1"/>
        <w:rPr>
          <w:ins w:id="10" w:author="Unknown"/>
          <w:rFonts w:ascii="Arial" w:eastAsia="Times New Roman" w:hAnsi="Arial" w:cs="Arial"/>
          <w:b/>
          <w:bCs/>
          <w:color w:val="000000"/>
          <w:sz w:val="36"/>
          <w:szCs w:val="36"/>
        </w:rPr>
      </w:pPr>
      <w:ins w:id="11" w:author="Unknown">
        <w:r w:rsidRPr="007A061A">
          <w:rPr>
            <w:rFonts w:ascii="Arial" w:eastAsia="Times New Roman" w:hAnsi="Arial" w:cs="Arial"/>
            <w:b/>
            <w:bCs/>
            <w:color w:val="000000"/>
            <w:sz w:val="36"/>
            <w:szCs w:val="36"/>
          </w:rPr>
          <w:t xml:space="preserve">3. </w:t>
        </w:r>
        <w:proofErr w:type="spellStart"/>
        <w:r w:rsidRPr="007A061A">
          <w:rPr>
            <w:rFonts w:ascii="Arial" w:eastAsia="Times New Roman" w:hAnsi="Arial" w:cs="Arial"/>
            <w:b/>
            <w:bCs/>
            <w:color w:val="000000"/>
            <w:sz w:val="36"/>
            <w:szCs w:val="36"/>
          </w:rPr>
          <w:t>Pangong</w:t>
        </w:r>
        <w:proofErr w:type="spellEnd"/>
        <w:r w:rsidRPr="007A061A">
          <w:rPr>
            <w:rFonts w:ascii="Arial" w:eastAsia="Times New Roman" w:hAnsi="Arial" w:cs="Arial"/>
            <w:b/>
            <w:bCs/>
            <w:color w:val="000000"/>
            <w:sz w:val="36"/>
            <w:szCs w:val="36"/>
          </w:rPr>
          <w:t xml:space="preserve"> Lake, </w:t>
        </w:r>
        <w:proofErr w:type="spellStart"/>
        <w:r w:rsidRPr="007A061A">
          <w:rPr>
            <w:rFonts w:ascii="Arial" w:eastAsia="Times New Roman" w:hAnsi="Arial" w:cs="Arial"/>
            <w:b/>
            <w:bCs/>
            <w:color w:val="000000"/>
            <w:sz w:val="36"/>
            <w:szCs w:val="36"/>
          </w:rPr>
          <w:t>Ladakh</w:t>
        </w:r>
        <w:proofErr w:type="spellEnd"/>
      </w:ins>
    </w:p>
    <w:p w:rsidR="007A061A" w:rsidRPr="007A061A" w:rsidRDefault="007A061A" w:rsidP="007A061A">
      <w:pPr>
        <w:spacing w:after="105" w:line="240" w:lineRule="auto"/>
        <w:rPr>
          <w:ins w:id="1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60160"/>
            <wp:effectExtent l="0" t="0" r="0" b="2540"/>
            <wp:docPr id="124" name="Picture 124" descr="Pangong Lake Lada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gong Lake Ladak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6270" cy="6360160"/>
                    </a:xfrm>
                    <a:prstGeom prst="rect">
                      <a:avLst/>
                    </a:prstGeom>
                    <a:noFill/>
                    <a:ln>
                      <a:noFill/>
                    </a:ln>
                  </pic:spPr>
                </pic:pic>
              </a:graphicData>
            </a:graphic>
          </wp:inline>
        </w:drawing>
      </w:r>
    </w:p>
    <w:p w:rsidR="007A061A" w:rsidRPr="007A061A" w:rsidRDefault="007A061A" w:rsidP="007A061A">
      <w:pPr>
        <w:spacing w:after="105" w:line="240" w:lineRule="auto"/>
        <w:rPr>
          <w:ins w:id="13" w:author="Unknown"/>
          <w:rFonts w:ascii="Times New Roman" w:eastAsia="Times New Roman" w:hAnsi="Times New Roman" w:cs="Times New Roman"/>
          <w:color w:val="000000"/>
          <w:sz w:val="24"/>
          <w:szCs w:val="24"/>
        </w:rPr>
      </w:pPr>
      <w:ins w:id="14" w:author="Unknown">
        <w:r w:rsidRPr="007A061A">
          <w:rPr>
            <w:rFonts w:ascii="Times New Roman" w:eastAsia="Times New Roman" w:hAnsi="Times New Roman" w:cs="Times New Roman"/>
            <w:color w:val="000000"/>
            <w:sz w:val="24"/>
            <w:szCs w:val="24"/>
          </w:rPr>
          <w:t>With its location between India and Tibet, </w:t>
        </w:r>
        <w:proofErr w:type="spellStart"/>
        <w:r w:rsidRPr="007A061A">
          <w:rPr>
            <w:rFonts w:ascii="Times New Roman" w:eastAsia="Times New Roman" w:hAnsi="Times New Roman" w:cs="Times New Roman"/>
            <w:b/>
            <w:bCs/>
            <w:color w:val="000000"/>
            <w:sz w:val="24"/>
            <w:szCs w:val="24"/>
          </w:rPr>
          <w:t>Pangong</w:t>
        </w:r>
        <w:proofErr w:type="spellEnd"/>
        <w:r w:rsidRPr="007A061A">
          <w:rPr>
            <w:rFonts w:ascii="Times New Roman" w:eastAsia="Times New Roman" w:hAnsi="Times New Roman" w:cs="Times New Roman"/>
            <w:b/>
            <w:bCs/>
            <w:color w:val="000000"/>
            <w:sz w:val="24"/>
            <w:szCs w:val="24"/>
          </w:rPr>
          <w:t xml:space="preserve"> Lake</w:t>
        </w:r>
        <w:r w:rsidRPr="007A061A">
          <w:rPr>
            <w:rFonts w:ascii="Times New Roman" w:eastAsia="Times New Roman" w:hAnsi="Times New Roman" w:cs="Times New Roman"/>
            <w:color w:val="000000"/>
            <w:sz w:val="24"/>
            <w:szCs w:val="24"/>
          </w:rPr>
          <w:t> is an enchanting saltwater lake located in the Himalayas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"http://www.transindiatravels.com/jammu-and-kashmir/leh/tourist-places-to-visit-in-leh-laddakh/"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 xml:space="preserve">in </w:t>
        </w:r>
        <w:proofErr w:type="spellStart"/>
        <w:r w:rsidRPr="007A061A">
          <w:rPr>
            <w:rFonts w:ascii="Times New Roman" w:eastAsia="Times New Roman" w:hAnsi="Times New Roman" w:cs="Times New Roman"/>
            <w:color w:val="DD8500"/>
            <w:sz w:val="24"/>
            <w:szCs w:val="24"/>
            <w:u w:val="single"/>
          </w:rPr>
          <w:t>Ladakh</w:t>
        </w:r>
        <w:proofErr w:type="spellEnd"/>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The lake can be reached via a 4-5 hours’ drive from </w:t>
        </w:r>
        <w:proofErr w:type="spellStart"/>
        <w:r w:rsidRPr="007A061A">
          <w:rPr>
            <w:rFonts w:ascii="Times New Roman" w:eastAsia="Times New Roman" w:hAnsi="Times New Roman" w:cs="Times New Roman"/>
            <w:color w:val="000000"/>
            <w:sz w:val="24"/>
            <w:szCs w:val="24"/>
          </w:rPr>
          <w:t>Leh</w:t>
        </w:r>
        <w:proofErr w:type="spellEnd"/>
        <w:r w:rsidRPr="007A061A">
          <w:rPr>
            <w:rFonts w:ascii="Times New Roman" w:eastAsia="Times New Roman" w:hAnsi="Times New Roman" w:cs="Times New Roman"/>
            <w:color w:val="000000"/>
            <w:sz w:val="24"/>
            <w:szCs w:val="24"/>
          </w:rPr>
          <w:t xml:space="preserve"> via the scenic </w:t>
        </w:r>
        <w:proofErr w:type="spellStart"/>
        <w:r w:rsidRPr="007A061A">
          <w:rPr>
            <w:rFonts w:ascii="Times New Roman" w:eastAsia="Times New Roman" w:hAnsi="Times New Roman" w:cs="Times New Roman"/>
            <w:color w:val="000000"/>
            <w:sz w:val="24"/>
            <w:szCs w:val="24"/>
          </w:rPr>
          <w:t>Changla</w:t>
        </w:r>
        <w:proofErr w:type="spellEnd"/>
        <w:r w:rsidRPr="007A061A">
          <w:rPr>
            <w:rFonts w:ascii="Times New Roman" w:eastAsia="Times New Roman" w:hAnsi="Times New Roman" w:cs="Times New Roman"/>
            <w:color w:val="000000"/>
            <w:sz w:val="24"/>
            <w:szCs w:val="24"/>
          </w:rPr>
          <w:t xml:space="preserve"> Pass. </w:t>
        </w:r>
        <w:proofErr w:type="spellStart"/>
        <w:r w:rsidRPr="007A061A">
          <w:rPr>
            <w:rFonts w:ascii="Times New Roman" w:eastAsia="Times New Roman" w:hAnsi="Times New Roman" w:cs="Times New Roman"/>
            <w:i/>
            <w:iCs/>
            <w:color w:val="000000"/>
            <w:sz w:val="24"/>
            <w:szCs w:val="24"/>
          </w:rPr>
          <w:t>Pangong</w:t>
        </w:r>
        <w:proofErr w:type="spellEnd"/>
        <w:r w:rsidRPr="007A061A">
          <w:rPr>
            <w:rFonts w:ascii="Times New Roman" w:eastAsia="Times New Roman" w:hAnsi="Times New Roman" w:cs="Times New Roman"/>
            <w:i/>
            <w:iCs/>
            <w:color w:val="000000"/>
            <w:sz w:val="24"/>
            <w:szCs w:val="24"/>
          </w:rPr>
          <w:t xml:space="preserve"> </w:t>
        </w:r>
        <w:proofErr w:type="spellStart"/>
        <w:r w:rsidRPr="007A061A">
          <w:rPr>
            <w:rFonts w:ascii="Times New Roman" w:eastAsia="Times New Roman" w:hAnsi="Times New Roman" w:cs="Times New Roman"/>
            <w:i/>
            <w:iCs/>
            <w:color w:val="000000"/>
            <w:sz w:val="24"/>
            <w:szCs w:val="24"/>
          </w:rPr>
          <w:t>Tso</w:t>
        </w:r>
        <w:proofErr w:type="spellEnd"/>
        <w:r w:rsidRPr="007A061A">
          <w:rPr>
            <w:rFonts w:ascii="Times New Roman" w:eastAsia="Times New Roman" w:hAnsi="Times New Roman" w:cs="Times New Roman"/>
            <w:color w:val="000000"/>
            <w:sz w:val="24"/>
            <w:szCs w:val="24"/>
          </w:rPr>
          <w:t> is known for its hypnotizing blue waters and flocks of migratory birds that can be seen here.</w:t>
        </w:r>
      </w:ins>
    </w:p>
    <w:p w:rsidR="007A061A" w:rsidRPr="007A061A" w:rsidRDefault="007A061A" w:rsidP="007A061A">
      <w:pPr>
        <w:spacing w:after="300" w:line="240" w:lineRule="auto"/>
        <w:outlineLvl w:val="1"/>
        <w:rPr>
          <w:ins w:id="15" w:author="Unknown"/>
          <w:rFonts w:ascii="Arial" w:eastAsia="Times New Roman" w:hAnsi="Arial" w:cs="Arial"/>
          <w:b/>
          <w:bCs/>
          <w:color w:val="000000"/>
          <w:sz w:val="36"/>
          <w:szCs w:val="36"/>
        </w:rPr>
      </w:pPr>
      <w:ins w:id="16" w:author="Unknown">
        <w:r w:rsidRPr="007A061A">
          <w:rPr>
            <w:rFonts w:ascii="Arial" w:eastAsia="Times New Roman" w:hAnsi="Arial" w:cs="Arial"/>
            <w:b/>
            <w:bCs/>
            <w:color w:val="000000"/>
            <w:sz w:val="36"/>
            <w:szCs w:val="36"/>
          </w:rPr>
          <w:t>4. 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"http://www.transindiatravels.com/uttarakhand/valley-of-flowers-national-park/"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 xml:space="preserve">Valley of Flowers, </w:t>
        </w:r>
        <w:proofErr w:type="spellStart"/>
        <w:r w:rsidRPr="007A061A">
          <w:rPr>
            <w:rFonts w:ascii="Arial" w:eastAsia="Times New Roman" w:hAnsi="Arial" w:cs="Arial"/>
            <w:b/>
            <w:bCs/>
            <w:color w:val="DD8500"/>
            <w:sz w:val="36"/>
            <w:szCs w:val="36"/>
            <w:u w:val="single"/>
          </w:rPr>
          <w:t>Nainital</w:t>
        </w:r>
        <w:proofErr w:type="spellEnd"/>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32855"/>
            <wp:effectExtent l="0" t="0" r="0" b="0"/>
            <wp:docPr id="123" name="Picture 123" descr="Valley Of Flowers Nain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lley Of Flowers Naini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6270" cy="6332855"/>
                    </a:xfrm>
                    <a:prstGeom prst="rect">
                      <a:avLst/>
                    </a:prstGeom>
                    <a:noFill/>
                    <a:ln>
                      <a:noFill/>
                    </a:ln>
                  </pic:spPr>
                </pic:pic>
              </a:graphicData>
            </a:graphic>
          </wp:inline>
        </w:drawing>
      </w:r>
    </w:p>
    <w:p w:rsidR="007A061A" w:rsidRPr="007A061A" w:rsidRDefault="007A061A" w:rsidP="007A061A">
      <w:pPr>
        <w:spacing w:after="105" w:line="240" w:lineRule="auto"/>
        <w:rPr>
          <w:ins w:id="18" w:author="Unknown"/>
          <w:rFonts w:ascii="Times New Roman" w:eastAsia="Times New Roman" w:hAnsi="Times New Roman" w:cs="Times New Roman"/>
          <w:color w:val="000000"/>
          <w:sz w:val="24"/>
          <w:szCs w:val="24"/>
        </w:rPr>
      </w:pPr>
      <w:ins w:id="19" w:author="Unknown">
        <w:r w:rsidRPr="007A061A">
          <w:rPr>
            <w:rFonts w:ascii="Times New Roman" w:eastAsia="Times New Roman" w:hAnsi="Times New Roman" w:cs="Times New Roman"/>
            <w:color w:val="000000"/>
            <w:sz w:val="24"/>
            <w:szCs w:val="24"/>
          </w:rPr>
          <w:t>As evident by its name, the </w:t>
        </w:r>
        <w:r w:rsidRPr="007A061A">
          <w:rPr>
            <w:rFonts w:ascii="Times New Roman" w:eastAsia="Times New Roman" w:hAnsi="Times New Roman" w:cs="Times New Roman"/>
            <w:b/>
            <w:bCs/>
            <w:color w:val="000000"/>
            <w:sz w:val="24"/>
            <w:szCs w:val="24"/>
          </w:rPr>
          <w:t>Valley of Flowers</w:t>
        </w:r>
        <w:r w:rsidRPr="007A061A">
          <w:rPr>
            <w:rFonts w:ascii="Times New Roman" w:eastAsia="Times New Roman" w:hAnsi="Times New Roman" w:cs="Times New Roman"/>
            <w:color w:val="000000"/>
            <w:sz w:val="24"/>
            <w:szCs w:val="24"/>
          </w:rPr>
          <w:t> is known for its vast diversity of alpine flowering shrubs located in the western Himalayas. The place is a part of the larger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"http://www.transindiatravels.com/uttarakhand/nanda-devi-national-park/"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Nanda Devi Biosphere Reserve</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in </w:t>
        </w:r>
        <w:proofErr w:type="spellStart"/>
        <w:r w:rsidRPr="007A061A">
          <w:rPr>
            <w:rFonts w:ascii="Times New Roman" w:eastAsia="Times New Roman" w:hAnsi="Times New Roman" w:cs="Times New Roman"/>
            <w:color w:val="000000"/>
            <w:sz w:val="24"/>
            <w:szCs w:val="24"/>
          </w:rPr>
          <w:t>Nainital</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Uttarakhand</w:t>
        </w:r>
        <w:proofErr w:type="spellEnd"/>
        <w:r w:rsidRPr="007A061A">
          <w:rPr>
            <w:rFonts w:ascii="Times New Roman" w:eastAsia="Times New Roman" w:hAnsi="Times New Roman" w:cs="Times New Roman"/>
            <w:color w:val="000000"/>
            <w:sz w:val="24"/>
            <w:szCs w:val="24"/>
          </w:rPr>
          <w:t>. The valley is covered with snow from October till March, but as the summer arrives, the valley is turned into a palette of colorful flowers that covers the entire landscape.</w:t>
        </w:r>
      </w:ins>
    </w:p>
    <w:p w:rsidR="007A061A" w:rsidRPr="007A061A" w:rsidRDefault="007A061A" w:rsidP="007A061A">
      <w:pPr>
        <w:spacing w:after="300" w:line="240" w:lineRule="auto"/>
        <w:outlineLvl w:val="1"/>
        <w:rPr>
          <w:ins w:id="20" w:author="Unknown"/>
          <w:rFonts w:ascii="Arial" w:eastAsia="Times New Roman" w:hAnsi="Arial" w:cs="Arial"/>
          <w:b/>
          <w:bCs/>
          <w:color w:val="000000"/>
          <w:sz w:val="36"/>
          <w:szCs w:val="36"/>
        </w:rPr>
      </w:pPr>
      <w:ins w:id="21" w:author="Unknown">
        <w:r w:rsidRPr="007A061A">
          <w:rPr>
            <w:rFonts w:ascii="Arial" w:eastAsia="Times New Roman" w:hAnsi="Arial" w:cs="Arial"/>
            <w:b/>
            <w:bCs/>
            <w:color w:val="000000"/>
            <w:sz w:val="36"/>
            <w:szCs w:val="36"/>
          </w:rPr>
          <w:t>5. </w:t>
        </w:r>
        <w:proofErr w:type="spellStart"/>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"http://www.transindiatravels.com/rajasthan/jaisalmer/jaisalmer-fort/"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Jaisalmer</w:t>
        </w:r>
        <w:proofErr w:type="spellEnd"/>
        <w:r w:rsidRPr="007A061A">
          <w:rPr>
            <w:rFonts w:ascii="Arial" w:eastAsia="Times New Roman" w:hAnsi="Arial" w:cs="Arial"/>
            <w:b/>
            <w:bCs/>
            <w:color w:val="DD8500"/>
            <w:sz w:val="36"/>
            <w:szCs w:val="36"/>
            <w:u w:val="single"/>
          </w:rPr>
          <w:t xml:space="preserve"> Fort, </w:t>
        </w:r>
        <w:proofErr w:type="spellStart"/>
        <w:r w:rsidRPr="007A061A">
          <w:rPr>
            <w:rFonts w:ascii="Arial" w:eastAsia="Times New Roman" w:hAnsi="Arial" w:cs="Arial"/>
            <w:b/>
            <w:bCs/>
            <w:color w:val="DD8500"/>
            <w:sz w:val="36"/>
            <w:szCs w:val="36"/>
            <w:u w:val="single"/>
          </w:rPr>
          <w:t>Jaisalmer</w:t>
        </w:r>
        <w:proofErr w:type="spellEnd"/>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2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4258310"/>
            <wp:effectExtent l="0" t="0" r="0" b="8890"/>
            <wp:docPr id="122" name="Picture 122" descr="Jaisalmer Fort Jaisal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isalmer Fort Jaisalm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526270" cy="4258310"/>
                    </a:xfrm>
                    <a:prstGeom prst="rect">
                      <a:avLst/>
                    </a:prstGeom>
                    <a:noFill/>
                    <a:ln>
                      <a:noFill/>
                    </a:ln>
                  </pic:spPr>
                </pic:pic>
              </a:graphicData>
            </a:graphic>
          </wp:inline>
        </w:drawing>
      </w:r>
    </w:p>
    <w:p w:rsidR="007A061A" w:rsidRPr="007A061A" w:rsidRDefault="007A061A" w:rsidP="007A061A">
      <w:pPr>
        <w:spacing w:after="105" w:line="240" w:lineRule="auto"/>
        <w:rPr>
          <w:ins w:id="23" w:author="Unknown"/>
          <w:rFonts w:ascii="Times New Roman" w:eastAsia="Times New Roman" w:hAnsi="Times New Roman" w:cs="Times New Roman"/>
          <w:color w:val="000000"/>
          <w:sz w:val="24"/>
          <w:szCs w:val="24"/>
        </w:rPr>
      </w:pPr>
      <w:ins w:id="24" w:author="Unknown">
        <w:r w:rsidRPr="007A061A">
          <w:rPr>
            <w:rFonts w:ascii="Times New Roman" w:eastAsia="Times New Roman" w:hAnsi="Times New Roman" w:cs="Times New Roman"/>
            <w:color w:val="000000"/>
            <w:sz w:val="24"/>
            <w:szCs w:val="24"/>
          </w:rPr>
          <w:t xml:space="preserve">Located amidst the golden sands of the </w:t>
        </w:r>
        <w:proofErr w:type="spellStart"/>
        <w:r w:rsidRPr="007A061A">
          <w:rPr>
            <w:rFonts w:ascii="Times New Roman" w:eastAsia="Times New Roman" w:hAnsi="Times New Roman" w:cs="Times New Roman"/>
            <w:color w:val="000000"/>
            <w:sz w:val="24"/>
            <w:szCs w:val="24"/>
          </w:rPr>
          <w:t>Thar</w:t>
        </w:r>
        <w:proofErr w:type="spellEnd"/>
        <w:r w:rsidRPr="007A061A">
          <w:rPr>
            <w:rFonts w:ascii="Times New Roman" w:eastAsia="Times New Roman" w:hAnsi="Times New Roman" w:cs="Times New Roman"/>
            <w:color w:val="000000"/>
            <w:sz w:val="24"/>
            <w:szCs w:val="24"/>
          </w:rPr>
          <w:t xml:space="preserve"> Desert, the </w:t>
        </w:r>
        <w:proofErr w:type="spellStart"/>
        <w:r w:rsidRPr="007A061A">
          <w:rPr>
            <w:rFonts w:ascii="Times New Roman" w:eastAsia="Times New Roman" w:hAnsi="Times New Roman" w:cs="Times New Roman"/>
            <w:b/>
            <w:bCs/>
            <w:color w:val="000000"/>
            <w:sz w:val="24"/>
            <w:szCs w:val="24"/>
          </w:rPr>
          <w:t>Jaisalmer</w:t>
        </w:r>
        <w:proofErr w:type="spellEnd"/>
        <w:r w:rsidRPr="007A061A">
          <w:rPr>
            <w:rFonts w:ascii="Times New Roman" w:eastAsia="Times New Roman" w:hAnsi="Times New Roman" w:cs="Times New Roman"/>
            <w:b/>
            <w:bCs/>
            <w:color w:val="000000"/>
            <w:sz w:val="24"/>
            <w:szCs w:val="24"/>
          </w:rPr>
          <w:t xml:space="preserve"> Fort</w:t>
        </w:r>
        <w:r w:rsidRPr="007A061A">
          <w:rPr>
            <w:rFonts w:ascii="Times New Roman" w:eastAsia="Times New Roman" w:hAnsi="Times New Roman" w:cs="Times New Roman"/>
            <w:color w:val="000000"/>
            <w:sz w:val="24"/>
            <w:szCs w:val="24"/>
          </w:rPr>
          <w:t xml:space="preserve"> was built by the </w:t>
        </w:r>
        <w:proofErr w:type="spellStart"/>
        <w:r w:rsidRPr="007A061A">
          <w:rPr>
            <w:rFonts w:ascii="Times New Roman" w:eastAsia="Times New Roman" w:hAnsi="Times New Roman" w:cs="Times New Roman"/>
            <w:color w:val="000000"/>
            <w:sz w:val="24"/>
            <w:szCs w:val="24"/>
          </w:rPr>
          <w:t>Bhati</w:t>
        </w:r>
        <w:proofErr w:type="spellEnd"/>
        <w:r w:rsidRPr="007A061A">
          <w:rPr>
            <w:rFonts w:ascii="Times New Roman" w:eastAsia="Times New Roman" w:hAnsi="Times New Roman" w:cs="Times New Roman"/>
            <w:color w:val="000000"/>
            <w:sz w:val="24"/>
            <w:szCs w:val="24"/>
          </w:rPr>
          <w:t xml:space="preserve"> Rajput King </w:t>
        </w:r>
        <w:proofErr w:type="spellStart"/>
        <w:r w:rsidRPr="007A061A">
          <w:rPr>
            <w:rFonts w:ascii="Times New Roman" w:eastAsia="Times New Roman" w:hAnsi="Times New Roman" w:cs="Times New Roman"/>
            <w:color w:val="000000"/>
            <w:sz w:val="24"/>
            <w:szCs w:val="24"/>
          </w:rPr>
          <w:t>Rawal</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Jaisal</w:t>
        </w:r>
        <w:proofErr w:type="spellEnd"/>
        <w:r w:rsidRPr="007A061A">
          <w:rPr>
            <w:rFonts w:ascii="Times New Roman" w:eastAsia="Times New Roman" w:hAnsi="Times New Roman" w:cs="Times New Roman"/>
            <w:color w:val="000000"/>
            <w:sz w:val="24"/>
            <w:szCs w:val="24"/>
          </w:rPr>
          <w:t>. It remained an important trade center during the medieval era before the popularity of maritime trade centers such as Bombay and Calcutta. Today, it is one of the important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"http://www.transindiatravels.com/rajasthan/tourist-places-to-visit-in-rajasthan/"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tourist centers in Rajasthan</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known for its exquisite Rajput Architecture and scenic beauty.</w:t>
        </w:r>
      </w:ins>
    </w:p>
    <w:p w:rsidR="007A061A" w:rsidRPr="007A061A" w:rsidRDefault="007A061A" w:rsidP="007A061A">
      <w:pPr>
        <w:spacing w:after="300" w:line="240" w:lineRule="auto"/>
        <w:outlineLvl w:val="1"/>
        <w:rPr>
          <w:ins w:id="25" w:author="Unknown"/>
          <w:rFonts w:ascii="Arial" w:eastAsia="Times New Roman" w:hAnsi="Arial" w:cs="Arial"/>
          <w:b/>
          <w:bCs/>
          <w:color w:val="000000"/>
          <w:sz w:val="36"/>
          <w:szCs w:val="36"/>
        </w:rPr>
      </w:pPr>
      <w:ins w:id="26" w:author="Unknown">
        <w:r w:rsidRPr="007A061A">
          <w:rPr>
            <w:rFonts w:ascii="Arial" w:eastAsia="Times New Roman" w:hAnsi="Arial" w:cs="Arial"/>
            <w:b/>
            <w:bCs/>
            <w:color w:val="000000"/>
            <w:sz w:val="36"/>
            <w:szCs w:val="36"/>
          </w:rPr>
          <w:t>6. 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"http://www.transindiatravels.com/karnataka/hampi/tourist-places-to-visit-in-hampi/"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 xml:space="preserve">Ruins of </w:t>
        </w:r>
        <w:proofErr w:type="spellStart"/>
        <w:r w:rsidRPr="007A061A">
          <w:rPr>
            <w:rFonts w:ascii="Arial" w:eastAsia="Times New Roman" w:hAnsi="Arial" w:cs="Arial"/>
            <w:b/>
            <w:bCs/>
            <w:color w:val="DD8500"/>
            <w:sz w:val="36"/>
            <w:szCs w:val="36"/>
            <w:u w:val="single"/>
          </w:rPr>
          <w:t>Hampi</w:t>
        </w:r>
        <w:proofErr w:type="spellEnd"/>
        <w:r w:rsidRPr="007A061A">
          <w:rPr>
            <w:rFonts w:ascii="Arial" w:eastAsia="Times New Roman" w:hAnsi="Arial" w:cs="Arial"/>
            <w:b/>
            <w:bCs/>
            <w:color w:val="DD8500"/>
            <w:sz w:val="36"/>
            <w:szCs w:val="36"/>
            <w:u w:val="single"/>
          </w:rPr>
          <w:t>, Karnataka</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2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32855"/>
            <wp:effectExtent l="0" t="0" r="0" b="0"/>
            <wp:docPr id="121" name="Picture 121" descr="Ruins Of Hampi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ins Of Hampi Karnata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6270" cy="6332855"/>
                    </a:xfrm>
                    <a:prstGeom prst="rect">
                      <a:avLst/>
                    </a:prstGeom>
                    <a:noFill/>
                    <a:ln>
                      <a:noFill/>
                    </a:ln>
                  </pic:spPr>
                </pic:pic>
              </a:graphicData>
            </a:graphic>
          </wp:inline>
        </w:drawing>
      </w:r>
    </w:p>
    <w:p w:rsidR="007A061A" w:rsidRPr="007A061A" w:rsidRDefault="007A061A" w:rsidP="007A061A">
      <w:pPr>
        <w:spacing w:after="105" w:line="240" w:lineRule="auto"/>
        <w:rPr>
          <w:ins w:id="28" w:author="Unknown"/>
          <w:rFonts w:ascii="Times New Roman" w:eastAsia="Times New Roman" w:hAnsi="Times New Roman" w:cs="Times New Roman"/>
          <w:color w:val="000000"/>
          <w:sz w:val="24"/>
          <w:szCs w:val="24"/>
        </w:rPr>
      </w:pPr>
      <w:proofErr w:type="spellStart"/>
      <w:ins w:id="29" w:author="Unknown">
        <w:r w:rsidRPr="007A061A">
          <w:rPr>
            <w:rFonts w:ascii="Times New Roman" w:eastAsia="Times New Roman" w:hAnsi="Times New Roman" w:cs="Times New Roman"/>
            <w:b/>
            <w:bCs/>
            <w:color w:val="000000"/>
            <w:sz w:val="24"/>
            <w:szCs w:val="24"/>
          </w:rPr>
          <w:t>Hampi</w:t>
        </w:r>
        <w:proofErr w:type="spellEnd"/>
        <w:r w:rsidRPr="007A061A">
          <w:rPr>
            <w:rFonts w:ascii="Times New Roman" w:eastAsia="Times New Roman" w:hAnsi="Times New Roman" w:cs="Times New Roman"/>
            <w:color w:val="000000"/>
            <w:sz w:val="24"/>
            <w:szCs w:val="24"/>
          </w:rPr>
          <w:t xml:space="preserve"> was the capital of the erstwhile </w:t>
        </w:r>
        <w:proofErr w:type="spellStart"/>
        <w:r w:rsidRPr="007A061A">
          <w:rPr>
            <w:rFonts w:ascii="Times New Roman" w:eastAsia="Times New Roman" w:hAnsi="Times New Roman" w:cs="Times New Roman"/>
            <w:color w:val="000000"/>
            <w:sz w:val="24"/>
            <w:szCs w:val="24"/>
          </w:rPr>
          <w:t>Vijayanagar</w:t>
        </w:r>
        <w:proofErr w:type="spellEnd"/>
        <w:r w:rsidRPr="007A061A">
          <w:rPr>
            <w:rFonts w:ascii="Times New Roman" w:eastAsia="Times New Roman" w:hAnsi="Times New Roman" w:cs="Times New Roman"/>
            <w:color w:val="000000"/>
            <w:sz w:val="24"/>
            <w:szCs w:val="24"/>
          </w:rPr>
          <w:t xml:space="preserve"> Empire and known to be one of the richest cities of its time. Located on the shores of the Tungabhadra River in Karnataka, </w:t>
        </w:r>
        <w:proofErr w:type="spellStart"/>
        <w:r w:rsidRPr="007A061A">
          <w:rPr>
            <w:rFonts w:ascii="Times New Roman" w:eastAsia="Times New Roman" w:hAnsi="Times New Roman" w:cs="Times New Roman"/>
            <w:color w:val="000000"/>
            <w:sz w:val="24"/>
            <w:szCs w:val="24"/>
          </w:rPr>
          <w:t>Hampi</w:t>
        </w:r>
        <w:proofErr w:type="spellEnd"/>
        <w:r w:rsidRPr="007A061A">
          <w:rPr>
            <w:rFonts w:ascii="Times New Roman" w:eastAsia="Times New Roman" w:hAnsi="Times New Roman" w:cs="Times New Roman"/>
            <w:color w:val="000000"/>
            <w:sz w:val="24"/>
            <w:szCs w:val="24"/>
          </w:rPr>
          <w:t xml:space="preserve"> is also a UNESCO World Heritage Site famous for its stone carved structures, built in marvelous Dravidian style architecture, temples and monuments.</w:t>
        </w:r>
      </w:ins>
    </w:p>
    <w:p w:rsidR="007A061A" w:rsidRPr="007A061A" w:rsidRDefault="007A061A" w:rsidP="007A061A">
      <w:pPr>
        <w:spacing w:after="300" w:line="240" w:lineRule="auto"/>
        <w:outlineLvl w:val="1"/>
        <w:rPr>
          <w:ins w:id="30" w:author="Unknown"/>
          <w:rFonts w:ascii="Arial" w:eastAsia="Times New Roman" w:hAnsi="Arial" w:cs="Arial"/>
          <w:b/>
          <w:bCs/>
          <w:color w:val="000000"/>
          <w:sz w:val="36"/>
          <w:szCs w:val="36"/>
        </w:rPr>
      </w:pPr>
      <w:ins w:id="31" w:author="Unknown">
        <w:r w:rsidRPr="007A061A">
          <w:rPr>
            <w:rFonts w:ascii="Arial" w:eastAsia="Times New Roman" w:hAnsi="Arial" w:cs="Arial"/>
            <w:b/>
            <w:bCs/>
            <w:color w:val="000000"/>
            <w:sz w:val="36"/>
            <w:szCs w:val="36"/>
          </w:rPr>
          <w:t>7. Ghats at Varanasi, Uttar Pradesh</w:t>
        </w:r>
      </w:ins>
    </w:p>
    <w:p w:rsidR="007A061A" w:rsidRPr="007A061A" w:rsidRDefault="007A061A" w:rsidP="007A061A">
      <w:pPr>
        <w:spacing w:after="105" w:line="240" w:lineRule="auto"/>
        <w:rPr>
          <w:ins w:id="3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32855"/>
            <wp:effectExtent l="0" t="0" r="0" b="0"/>
            <wp:docPr id="120" name="Picture 120" descr="Ghats At Varanasi Uttar Pr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hats At Varanasi Uttar Prades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26270" cy="6332855"/>
                    </a:xfrm>
                    <a:prstGeom prst="rect">
                      <a:avLst/>
                    </a:prstGeom>
                    <a:noFill/>
                    <a:ln>
                      <a:noFill/>
                    </a:ln>
                  </pic:spPr>
                </pic:pic>
              </a:graphicData>
            </a:graphic>
          </wp:inline>
        </w:drawing>
      </w:r>
    </w:p>
    <w:p w:rsidR="007A061A" w:rsidRPr="007A061A" w:rsidRDefault="007A061A" w:rsidP="007A061A">
      <w:pPr>
        <w:spacing w:after="105" w:line="240" w:lineRule="auto"/>
        <w:rPr>
          <w:ins w:id="33" w:author="Unknown"/>
          <w:rFonts w:ascii="Times New Roman" w:eastAsia="Times New Roman" w:hAnsi="Times New Roman" w:cs="Times New Roman"/>
          <w:color w:val="000000"/>
          <w:sz w:val="24"/>
          <w:szCs w:val="24"/>
        </w:rPr>
      </w:pPr>
      <w:ins w:id="34" w:author="Unknown">
        <w:r w:rsidRPr="007A061A">
          <w:rPr>
            <w:rFonts w:ascii="Times New Roman" w:eastAsia="Times New Roman" w:hAnsi="Times New Roman" w:cs="Times New Roman"/>
            <w:color w:val="000000"/>
            <w:sz w:val="24"/>
            <w:szCs w:val="24"/>
          </w:rPr>
          <w:t>Also known by the names </w:t>
        </w:r>
        <w:proofErr w:type="spellStart"/>
        <w:r w:rsidRPr="007A061A">
          <w:rPr>
            <w:rFonts w:ascii="Times New Roman" w:eastAsia="Times New Roman" w:hAnsi="Times New Roman" w:cs="Times New Roman"/>
            <w:b/>
            <w:bCs/>
            <w:i/>
            <w:iCs/>
            <w:color w:val="000000"/>
            <w:sz w:val="24"/>
            <w:szCs w:val="24"/>
          </w:rPr>
          <w:t>Kashi</w:t>
        </w:r>
        <w:proofErr w:type="spellEnd"/>
        <w:r w:rsidRPr="007A061A">
          <w:rPr>
            <w:rFonts w:ascii="Times New Roman" w:eastAsia="Times New Roman" w:hAnsi="Times New Roman" w:cs="Times New Roman"/>
            <w:color w:val="000000"/>
            <w:sz w:val="24"/>
            <w:szCs w:val="24"/>
          </w:rPr>
          <w:t> and </w:t>
        </w:r>
        <w:r w:rsidRPr="007A061A">
          <w:rPr>
            <w:rFonts w:ascii="Times New Roman" w:eastAsia="Times New Roman" w:hAnsi="Times New Roman" w:cs="Times New Roman"/>
            <w:b/>
            <w:bCs/>
            <w:i/>
            <w:iCs/>
            <w:color w:val="000000"/>
            <w:sz w:val="24"/>
            <w:szCs w:val="24"/>
          </w:rPr>
          <w:t>Benares</w:t>
        </w:r>
        <w:r w:rsidRPr="007A061A">
          <w:rPr>
            <w:rFonts w:ascii="Times New Roman" w:eastAsia="Times New Roman" w:hAnsi="Times New Roman" w:cs="Times New Roman"/>
            <w:color w:val="000000"/>
            <w:sz w:val="24"/>
            <w:szCs w:val="24"/>
          </w:rPr>
          <w:t>, </w:t>
        </w:r>
        <w:r w:rsidRPr="007A061A">
          <w:rPr>
            <w:rFonts w:ascii="Times New Roman" w:eastAsia="Times New Roman" w:hAnsi="Times New Roman" w:cs="Times New Roman"/>
            <w:b/>
            <w:bCs/>
            <w:color w:val="000000"/>
            <w:sz w:val="24"/>
            <w:szCs w:val="24"/>
          </w:rPr>
          <w:t>Varanasi</w:t>
        </w:r>
        <w:r w:rsidRPr="007A061A">
          <w:rPr>
            <w:rFonts w:ascii="Times New Roman" w:eastAsia="Times New Roman" w:hAnsi="Times New Roman" w:cs="Times New Roman"/>
            <w:color w:val="000000"/>
            <w:sz w:val="24"/>
            <w:szCs w:val="24"/>
          </w:rPr>
          <w:t> is said to have been continuously inhibited since the 11th century BC and is known to be the </w:t>
        </w:r>
        <w:r w:rsidRPr="007A061A">
          <w:rPr>
            <w:rFonts w:ascii="Times New Roman" w:eastAsia="Times New Roman" w:hAnsi="Times New Roman" w:cs="Times New Roman"/>
            <w:i/>
            <w:iCs/>
            <w:color w:val="000000"/>
            <w:sz w:val="24"/>
            <w:szCs w:val="24"/>
          </w:rPr>
          <w:t>spiritual capital of India</w:t>
        </w:r>
        <w:r w:rsidRPr="007A061A">
          <w:rPr>
            <w:rFonts w:ascii="Times New Roman" w:eastAsia="Times New Roman" w:hAnsi="Times New Roman" w:cs="Times New Roman"/>
            <w:color w:val="000000"/>
            <w:sz w:val="24"/>
            <w:szCs w:val="24"/>
          </w:rPr>
          <w:t>. The city is also known for its Ghats located on the banks of the Ganges River and were mostly built during the 18th century. Today, the Ghats are known to attract a large number of devotees and tourists who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"http://www.transindiatravels.com/uttar-pradesh/varanasi/tourist-places-to-visit-in-varanasi/"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visit Varanasi</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to Pradeep </w:t>
        </w:r>
        <w:proofErr w:type="spellStart"/>
        <w:r w:rsidRPr="007A061A">
          <w:rPr>
            <w:rFonts w:ascii="Times New Roman" w:eastAsia="Times New Roman" w:hAnsi="Times New Roman" w:cs="Times New Roman"/>
            <w:color w:val="000000"/>
            <w:sz w:val="24"/>
            <w:szCs w:val="24"/>
          </w:rPr>
          <w:t>Kumbhashi</w:t>
        </w:r>
        <w:proofErr w:type="spellEnd"/>
        <w:r w:rsidRPr="007A061A">
          <w:rPr>
            <w:rFonts w:ascii="Times New Roman" w:eastAsia="Times New Roman" w:hAnsi="Times New Roman" w:cs="Times New Roman"/>
            <w:color w:val="000000"/>
            <w:sz w:val="24"/>
            <w:szCs w:val="24"/>
          </w:rPr>
          <w:t xml:space="preserve"> seek spiritual salvation.</w:t>
        </w:r>
      </w:ins>
    </w:p>
    <w:p w:rsidR="007A061A" w:rsidRPr="007A061A" w:rsidRDefault="007A061A" w:rsidP="007A061A">
      <w:pPr>
        <w:spacing w:after="300" w:line="240" w:lineRule="auto"/>
        <w:outlineLvl w:val="1"/>
        <w:rPr>
          <w:ins w:id="35" w:author="Unknown"/>
          <w:rFonts w:ascii="Arial" w:eastAsia="Times New Roman" w:hAnsi="Arial" w:cs="Arial"/>
          <w:b/>
          <w:bCs/>
          <w:color w:val="000000"/>
          <w:sz w:val="36"/>
          <w:szCs w:val="36"/>
        </w:rPr>
      </w:pPr>
      <w:ins w:id="36" w:author="Unknown">
        <w:r w:rsidRPr="007A061A">
          <w:rPr>
            <w:rFonts w:ascii="Arial" w:eastAsia="Times New Roman" w:hAnsi="Arial" w:cs="Arial"/>
            <w:b/>
            <w:bCs/>
            <w:color w:val="000000"/>
            <w:sz w:val="36"/>
            <w:szCs w:val="36"/>
          </w:rPr>
          <w:t>8. Backwaters, Kerala</w:t>
        </w:r>
      </w:ins>
    </w:p>
    <w:p w:rsidR="007A061A" w:rsidRPr="007A061A" w:rsidRDefault="007A061A" w:rsidP="007A061A">
      <w:pPr>
        <w:spacing w:after="105" w:line="240" w:lineRule="auto"/>
        <w:rPr>
          <w:ins w:id="3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9" name="Picture 119" descr="Backwaters Ker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ckwaters Kera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38" w:author="Unknown"/>
          <w:rFonts w:ascii="Times New Roman" w:eastAsia="Times New Roman" w:hAnsi="Times New Roman" w:cs="Times New Roman"/>
          <w:color w:val="000000"/>
          <w:sz w:val="24"/>
          <w:szCs w:val="24"/>
        </w:rPr>
      </w:pPr>
      <w:ins w:id="39" w:author="Unknown">
        <w:r w:rsidRPr="007A061A">
          <w:rPr>
            <w:rFonts w:ascii="Times New Roman" w:eastAsia="Times New Roman" w:hAnsi="Times New Roman" w:cs="Times New Roman"/>
            <w:color w:val="000000"/>
            <w:sz w:val="24"/>
            <w:szCs w:val="24"/>
          </w:rPr>
          <w:t>The </w:t>
        </w:r>
        <w:r w:rsidRPr="007A061A">
          <w:rPr>
            <w:rFonts w:ascii="Times New Roman" w:eastAsia="Times New Roman" w:hAnsi="Times New Roman" w:cs="Times New Roman"/>
            <w:b/>
            <w:bCs/>
            <w:color w:val="000000"/>
            <w:sz w:val="24"/>
            <w:szCs w:val="24"/>
          </w:rPr>
          <w:t>Backwaters of </w:t>
        </w:r>
        <w:r w:rsidRPr="007A061A">
          <w:rPr>
            <w:rFonts w:ascii="Times New Roman" w:eastAsia="Times New Roman" w:hAnsi="Times New Roman" w:cs="Times New Roman"/>
            <w:b/>
            <w:bCs/>
            <w:color w:val="000000"/>
            <w:sz w:val="24"/>
            <w:szCs w:val="24"/>
          </w:rPr>
          <w:fldChar w:fldCharType="begin"/>
        </w:r>
        <w:r w:rsidRPr="007A061A">
          <w:rPr>
            <w:rFonts w:ascii="Times New Roman" w:eastAsia="Times New Roman" w:hAnsi="Times New Roman" w:cs="Times New Roman"/>
            <w:b/>
            <w:bCs/>
            <w:color w:val="000000"/>
            <w:sz w:val="24"/>
            <w:szCs w:val="24"/>
          </w:rPr>
          <w:instrText xml:space="preserve"> HYPERLINK "http://www.transindiatravels.com/kerala/tourist-places-to-visit-in-kerala/" </w:instrText>
        </w:r>
        <w:r w:rsidRPr="007A061A">
          <w:rPr>
            <w:rFonts w:ascii="Times New Roman" w:eastAsia="Times New Roman" w:hAnsi="Times New Roman" w:cs="Times New Roman"/>
            <w:b/>
            <w:bCs/>
            <w:color w:val="000000"/>
            <w:sz w:val="24"/>
            <w:szCs w:val="24"/>
          </w:rPr>
          <w:fldChar w:fldCharType="separate"/>
        </w:r>
        <w:r w:rsidRPr="007A061A">
          <w:rPr>
            <w:rFonts w:ascii="Times New Roman" w:eastAsia="Times New Roman" w:hAnsi="Times New Roman" w:cs="Times New Roman"/>
            <w:b/>
            <w:bCs/>
            <w:color w:val="DD8500"/>
            <w:sz w:val="24"/>
            <w:szCs w:val="24"/>
            <w:u w:val="single"/>
          </w:rPr>
          <w:t>Kerala</w:t>
        </w:r>
        <w:r w:rsidRPr="007A061A">
          <w:rPr>
            <w:rFonts w:ascii="Times New Roman" w:eastAsia="Times New Roman" w:hAnsi="Times New Roman" w:cs="Times New Roman"/>
            <w:b/>
            <w:bCs/>
            <w:color w:val="000000"/>
            <w:sz w:val="24"/>
            <w:szCs w:val="24"/>
          </w:rPr>
          <w:fldChar w:fldCharType="end"/>
        </w:r>
        <w:r w:rsidRPr="007A061A">
          <w:rPr>
            <w:rFonts w:ascii="Times New Roman" w:eastAsia="Times New Roman" w:hAnsi="Times New Roman" w:cs="Times New Roman"/>
            <w:color w:val="000000"/>
            <w:sz w:val="24"/>
            <w:szCs w:val="24"/>
          </w:rPr>
          <w:t xml:space="preserve"> are essentially a group of 5 lagoons that are linked by natural and manmade canals. These waterways were mainly used for trade during the older times and are known for their scenic beauty and a rich variety of flora, fauna, </w:t>
        </w:r>
        <w:proofErr w:type="spellStart"/>
        <w:r w:rsidRPr="007A061A">
          <w:rPr>
            <w:rFonts w:ascii="Times New Roman" w:eastAsia="Times New Roman" w:hAnsi="Times New Roman" w:cs="Times New Roman"/>
            <w:color w:val="000000"/>
            <w:sz w:val="24"/>
            <w:szCs w:val="24"/>
          </w:rPr>
          <w:t>avi</w:t>
        </w:r>
        <w:proofErr w:type="spellEnd"/>
        <w:r w:rsidRPr="007A061A">
          <w:rPr>
            <w:rFonts w:ascii="Times New Roman" w:eastAsia="Times New Roman" w:hAnsi="Times New Roman" w:cs="Times New Roman"/>
            <w:color w:val="000000"/>
            <w:sz w:val="24"/>
            <w:szCs w:val="24"/>
          </w:rPr>
          <w:t>-fauna and marine life.</w:t>
        </w:r>
      </w:ins>
    </w:p>
    <w:p w:rsidR="007A061A" w:rsidRPr="007A061A" w:rsidRDefault="007A061A" w:rsidP="007A061A">
      <w:pPr>
        <w:spacing w:after="300" w:line="240" w:lineRule="auto"/>
        <w:outlineLvl w:val="1"/>
        <w:rPr>
          <w:ins w:id="40" w:author="Unknown"/>
          <w:rFonts w:ascii="Arial" w:eastAsia="Times New Roman" w:hAnsi="Arial" w:cs="Arial"/>
          <w:b/>
          <w:bCs/>
          <w:color w:val="000000"/>
          <w:sz w:val="36"/>
          <w:szCs w:val="36"/>
        </w:rPr>
      </w:pPr>
      <w:ins w:id="41" w:author="Unknown">
        <w:r w:rsidRPr="007A061A">
          <w:rPr>
            <w:rFonts w:ascii="Arial" w:eastAsia="Times New Roman" w:hAnsi="Arial" w:cs="Arial"/>
            <w:b/>
            <w:bCs/>
            <w:color w:val="000000"/>
            <w:sz w:val="36"/>
            <w:szCs w:val="36"/>
          </w:rPr>
          <w:t>9. Old Goa, Goa</w:t>
        </w:r>
      </w:ins>
    </w:p>
    <w:p w:rsidR="007A061A" w:rsidRPr="007A061A" w:rsidRDefault="007A061A" w:rsidP="007A061A">
      <w:pPr>
        <w:spacing w:after="105" w:line="240" w:lineRule="auto"/>
        <w:rPr>
          <w:ins w:id="4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298565"/>
            <wp:effectExtent l="0" t="0" r="0" b="6985"/>
            <wp:docPr id="118" name="Picture 118" descr="Old G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ld Go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6270" cy="6298565"/>
                    </a:xfrm>
                    <a:prstGeom prst="rect">
                      <a:avLst/>
                    </a:prstGeom>
                    <a:noFill/>
                    <a:ln>
                      <a:noFill/>
                    </a:ln>
                  </pic:spPr>
                </pic:pic>
              </a:graphicData>
            </a:graphic>
          </wp:inline>
        </w:drawing>
      </w:r>
    </w:p>
    <w:p w:rsidR="007A061A" w:rsidRPr="007A061A" w:rsidRDefault="007A061A" w:rsidP="007A061A">
      <w:pPr>
        <w:spacing w:after="105" w:line="240" w:lineRule="auto"/>
        <w:rPr>
          <w:ins w:id="43" w:author="Unknown"/>
          <w:rFonts w:ascii="Times New Roman" w:eastAsia="Times New Roman" w:hAnsi="Times New Roman" w:cs="Times New Roman"/>
          <w:color w:val="000000"/>
          <w:sz w:val="24"/>
          <w:szCs w:val="24"/>
        </w:rPr>
      </w:pPr>
      <w:ins w:id="44" w:author="Unknown">
        <w:r w:rsidRPr="007A061A">
          <w:rPr>
            <w:rFonts w:ascii="Times New Roman" w:eastAsia="Times New Roman" w:hAnsi="Times New Roman" w:cs="Times New Roman"/>
            <w:color w:val="000000"/>
            <w:sz w:val="24"/>
            <w:szCs w:val="24"/>
          </w:rPr>
          <w:t>Located in the Northern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"http://www.transindiatravels.com/goa/tourist-places-to-visit-in-goa/"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Goa</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district of Goa, </w:t>
        </w:r>
        <w:r w:rsidRPr="007A061A">
          <w:rPr>
            <w:rFonts w:ascii="Times New Roman" w:eastAsia="Times New Roman" w:hAnsi="Times New Roman" w:cs="Times New Roman"/>
            <w:b/>
            <w:bCs/>
            <w:color w:val="000000"/>
            <w:sz w:val="24"/>
            <w:szCs w:val="24"/>
          </w:rPr>
          <w:t>Old Goa</w:t>
        </w:r>
        <w:r w:rsidRPr="007A061A">
          <w:rPr>
            <w:rFonts w:ascii="Times New Roman" w:eastAsia="Times New Roman" w:hAnsi="Times New Roman" w:cs="Times New Roman"/>
            <w:color w:val="000000"/>
            <w:sz w:val="24"/>
            <w:szCs w:val="24"/>
          </w:rPr>
          <w:t> refers to the historic town that served as the seat of the Portuguese in India till the 18th century. The city is also a UNESCO World Heritage Site due to its unique Baroque style architecture and various churches.</w:t>
        </w:r>
      </w:ins>
    </w:p>
    <w:p w:rsidR="007A061A" w:rsidRPr="007A061A" w:rsidRDefault="007A061A" w:rsidP="007A061A">
      <w:pPr>
        <w:spacing w:after="300" w:line="240" w:lineRule="auto"/>
        <w:outlineLvl w:val="1"/>
        <w:rPr>
          <w:ins w:id="45" w:author="Unknown"/>
          <w:rFonts w:ascii="Arial" w:eastAsia="Times New Roman" w:hAnsi="Arial" w:cs="Arial"/>
          <w:b/>
          <w:bCs/>
          <w:color w:val="000000"/>
          <w:sz w:val="36"/>
          <w:szCs w:val="36"/>
        </w:rPr>
      </w:pPr>
      <w:ins w:id="46" w:author="Unknown">
        <w:r w:rsidRPr="007A061A">
          <w:rPr>
            <w:rFonts w:ascii="Arial" w:eastAsia="Times New Roman" w:hAnsi="Arial" w:cs="Arial"/>
            <w:b/>
            <w:bCs/>
            <w:color w:val="000000"/>
            <w:sz w:val="36"/>
            <w:szCs w:val="36"/>
          </w:rPr>
          <w:t>10. </w:t>
        </w:r>
        <w:proofErr w:type="spellStart"/>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"http://www.transindiatravels.com/rajasthan/jodhpur/umaid-bhawan-palace-museum/"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Umaid</w:t>
        </w:r>
        <w:proofErr w:type="spellEnd"/>
        <w:r w:rsidRPr="007A061A">
          <w:rPr>
            <w:rFonts w:ascii="Arial" w:eastAsia="Times New Roman" w:hAnsi="Arial" w:cs="Arial"/>
            <w:b/>
            <w:bCs/>
            <w:color w:val="DD8500"/>
            <w:sz w:val="36"/>
            <w:szCs w:val="36"/>
            <w:u w:val="single"/>
          </w:rPr>
          <w:t xml:space="preserve"> </w:t>
        </w:r>
        <w:proofErr w:type="spellStart"/>
        <w:r w:rsidRPr="007A061A">
          <w:rPr>
            <w:rFonts w:ascii="Arial" w:eastAsia="Times New Roman" w:hAnsi="Arial" w:cs="Arial"/>
            <w:b/>
            <w:bCs/>
            <w:color w:val="DD8500"/>
            <w:sz w:val="36"/>
            <w:szCs w:val="36"/>
            <w:u w:val="single"/>
          </w:rPr>
          <w:t>Bhavan</w:t>
        </w:r>
        <w:proofErr w:type="spellEnd"/>
        <w:r w:rsidRPr="007A061A">
          <w:rPr>
            <w:rFonts w:ascii="Arial" w:eastAsia="Times New Roman" w:hAnsi="Arial" w:cs="Arial"/>
            <w:b/>
            <w:bCs/>
            <w:color w:val="DD8500"/>
            <w:sz w:val="36"/>
            <w:szCs w:val="36"/>
            <w:u w:val="single"/>
          </w:rPr>
          <w:t xml:space="preserve"> Palace, Jodhpur</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4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7" name="Picture 117" descr="Umaid Bhavan Palace Jodh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maid Bhavan Palace Jodhpu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48" w:author="Unknown"/>
          <w:rFonts w:ascii="Times New Roman" w:eastAsia="Times New Roman" w:hAnsi="Times New Roman" w:cs="Times New Roman"/>
          <w:color w:val="000000"/>
          <w:sz w:val="24"/>
          <w:szCs w:val="24"/>
        </w:rPr>
      </w:pPr>
      <w:ins w:id="49" w:author="Unknown">
        <w:r w:rsidRPr="007A061A">
          <w:rPr>
            <w:rFonts w:ascii="Times New Roman" w:eastAsia="Times New Roman" w:hAnsi="Times New Roman" w:cs="Times New Roman"/>
            <w:color w:val="000000"/>
            <w:sz w:val="24"/>
            <w:szCs w:val="24"/>
          </w:rPr>
          <w:t>A marvelous example of the Indo-European architecture, the </w:t>
        </w:r>
        <w:proofErr w:type="spellStart"/>
        <w:r w:rsidRPr="007A061A">
          <w:rPr>
            <w:rFonts w:ascii="Times New Roman" w:eastAsia="Times New Roman" w:hAnsi="Times New Roman" w:cs="Times New Roman"/>
            <w:b/>
            <w:bCs/>
            <w:color w:val="000000"/>
            <w:sz w:val="24"/>
            <w:szCs w:val="24"/>
          </w:rPr>
          <w:t>Umaid</w:t>
        </w:r>
        <w:proofErr w:type="spellEnd"/>
        <w:r w:rsidRPr="007A061A">
          <w:rPr>
            <w:rFonts w:ascii="Times New Roman" w:eastAsia="Times New Roman" w:hAnsi="Times New Roman" w:cs="Times New Roman"/>
            <w:b/>
            <w:bCs/>
            <w:color w:val="000000"/>
            <w:sz w:val="24"/>
            <w:szCs w:val="24"/>
          </w:rPr>
          <w:t xml:space="preserve"> </w:t>
        </w:r>
        <w:proofErr w:type="spellStart"/>
        <w:r w:rsidRPr="007A061A">
          <w:rPr>
            <w:rFonts w:ascii="Times New Roman" w:eastAsia="Times New Roman" w:hAnsi="Times New Roman" w:cs="Times New Roman"/>
            <w:b/>
            <w:bCs/>
            <w:color w:val="000000"/>
            <w:sz w:val="24"/>
            <w:szCs w:val="24"/>
          </w:rPr>
          <w:t>Bhavan</w:t>
        </w:r>
        <w:proofErr w:type="spellEnd"/>
        <w:r w:rsidRPr="007A061A">
          <w:rPr>
            <w:rFonts w:ascii="Times New Roman" w:eastAsia="Times New Roman" w:hAnsi="Times New Roman" w:cs="Times New Roman"/>
            <w:color w:val="000000"/>
            <w:sz w:val="24"/>
            <w:szCs w:val="24"/>
          </w:rPr>
          <w:t xml:space="preserve"> was built during the 1920’s and is known as one of the largest private residences in the world. The palace was criticized for its expensive architecture but also helped the citizens of Jodhpur to sustain their living during a 3 year famine. It was commissioned by the 37th </w:t>
        </w:r>
        <w:proofErr w:type="spellStart"/>
        <w:r w:rsidRPr="007A061A">
          <w:rPr>
            <w:rFonts w:ascii="Times New Roman" w:eastAsia="Times New Roman" w:hAnsi="Times New Roman" w:cs="Times New Roman"/>
            <w:color w:val="000000"/>
            <w:sz w:val="24"/>
            <w:szCs w:val="24"/>
          </w:rPr>
          <w:t>Rathore</w:t>
        </w:r>
        <w:proofErr w:type="spellEnd"/>
        <w:r w:rsidRPr="007A061A">
          <w:rPr>
            <w:rFonts w:ascii="Times New Roman" w:eastAsia="Times New Roman" w:hAnsi="Times New Roman" w:cs="Times New Roman"/>
            <w:color w:val="000000"/>
            <w:sz w:val="24"/>
            <w:szCs w:val="24"/>
          </w:rPr>
          <w:t xml:space="preserve"> King </w:t>
        </w:r>
        <w:proofErr w:type="spellStart"/>
        <w:r w:rsidRPr="007A061A">
          <w:rPr>
            <w:rFonts w:ascii="Times New Roman" w:eastAsia="Times New Roman" w:hAnsi="Times New Roman" w:cs="Times New Roman"/>
            <w:color w:val="000000"/>
            <w:sz w:val="24"/>
            <w:szCs w:val="24"/>
          </w:rPr>
          <w:t>Umaid</w:t>
        </w:r>
        <w:proofErr w:type="spellEnd"/>
        <w:r w:rsidRPr="007A061A">
          <w:rPr>
            <w:rFonts w:ascii="Times New Roman" w:eastAsia="Times New Roman" w:hAnsi="Times New Roman" w:cs="Times New Roman"/>
            <w:color w:val="000000"/>
            <w:sz w:val="24"/>
            <w:szCs w:val="24"/>
          </w:rPr>
          <w:t xml:space="preserve"> Singh.</w:t>
        </w:r>
      </w:ins>
    </w:p>
    <w:p w:rsidR="007A061A" w:rsidRPr="007A061A" w:rsidRDefault="007A061A" w:rsidP="007A061A">
      <w:pPr>
        <w:spacing w:after="300" w:line="240" w:lineRule="auto"/>
        <w:outlineLvl w:val="1"/>
        <w:rPr>
          <w:ins w:id="50" w:author="Unknown"/>
          <w:rFonts w:ascii="Arial" w:eastAsia="Times New Roman" w:hAnsi="Arial" w:cs="Arial"/>
          <w:b/>
          <w:bCs/>
          <w:color w:val="000000"/>
          <w:sz w:val="36"/>
          <w:szCs w:val="36"/>
        </w:rPr>
      </w:pPr>
      <w:ins w:id="51" w:author="Unknown">
        <w:r w:rsidRPr="007A061A">
          <w:rPr>
            <w:rFonts w:ascii="Arial" w:eastAsia="Times New Roman" w:hAnsi="Arial" w:cs="Arial"/>
            <w:b/>
            <w:bCs/>
            <w:color w:val="000000"/>
            <w:sz w:val="36"/>
            <w:szCs w:val="36"/>
          </w:rPr>
          <w:t xml:space="preserve">11. </w:t>
        </w:r>
        <w:proofErr w:type="spellStart"/>
        <w:r w:rsidRPr="007A061A">
          <w:rPr>
            <w:rFonts w:ascii="Arial" w:eastAsia="Times New Roman" w:hAnsi="Arial" w:cs="Arial"/>
            <w:b/>
            <w:bCs/>
            <w:color w:val="000000"/>
            <w:sz w:val="36"/>
            <w:szCs w:val="36"/>
          </w:rPr>
          <w:t>Jama</w:t>
        </w:r>
        <w:proofErr w:type="spellEnd"/>
        <w:r w:rsidRPr="007A061A">
          <w:rPr>
            <w:rFonts w:ascii="Arial" w:eastAsia="Times New Roman" w:hAnsi="Arial" w:cs="Arial"/>
            <w:b/>
            <w:bCs/>
            <w:color w:val="000000"/>
            <w:sz w:val="36"/>
            <w:szCs w:val="36"/>
          </w:rPr>
          <w:t xml:space="preserve"> Masjid, Delhi</w:t>
        </w:r>
      </w:ins>
    </w:p>
    <w:p w:rsidR="007A061A" w:rsidRPr="007A061A" w:rsidRDefault="007A061A" w:rsidP="007A061A">
      <w:pPr>
        <w:spacing w:after="105" w:line="240" w:lineRule="auto"/>
        <w:rPr>
          <w:ins w:id="5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257290"/>
            <wp:effectExtent l="0" t="0" r="0" b="0"/>
            <wp:docPr id="116" name="Picture 116" descr="Jama Masjid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ma Masjid Delh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6270" cy="6257290"/>
                    </a:xfrm>
                    <a:prstGeom prst="rect">
                      <a:avLst/>
                    </a:prstGeom>
                    <a:noFill/>
                    <a:ln>
                      <a:noFill/>
                    </a:ln>
                  </pic:spPr>
                </pic:pic>
              </a:graphicData>
            </a:graphic>
          </wp:inline>
        </w:drawing>
      </w:r>
    </w:p>
    <w:p w:rsidR="007A061A" w:rsidRPr="007A061A" w:rsidRDefault="007A061A" w:rsidP="007A061A">
      <w:pPr>
        <w:spacing w:after="105" w:line="240" w:lineRule="auto"/>
        <w:rPr>
          <w:ins w:id="53" w:author="Unknown"/>
          <w:rFonts w:ascii="Times New Roman" w:eastAsia="Times New Roman" w:hAnsi="Times New Roman" w:cs="Times New Roman"/>
          <w:color w:val="000000"/>
          <w:sz w:val="24"/>
          <w:szCs w:val="24"/>
        </w:rPr>
      </w:pPr>
      <w:ins w:id="54" w:author="Unknown">
        <w:r w:rsidRPr="007A061A">
          <w:rPr>
            <w:rFonts w:ascii="Times New Roman" w:eastAsia="Times New Roman" w:hAnsi="Times New Roman" w:cs="Times New Roman"/>
            <w:color w:val="000000"/>
            <w:sz w:val="24"/>
            <w:szCs w:val="24"/>
          </w:rPr>
          <w:t>Known formally as ‘</w:t>
        </w:r>
        <w:r w:rsidRPr="007A061A">
          <w:rPr>
            <w:rFonts w:ascii="Times New Roman" w:eastAsia="Times New Roman" w:hAnsi="Times New Roman" w:cs="Times New Roman"/>
            <w:b/>
            <w:bCs/>
            <w:i/>
            <w:iCs/>
            <w:color w:val="000000"/>
            <w:sz w:val="24"/>
            <w:szCs w:val="24"/>
          </w:rPr>
          <w:t>Masjid-i-</w:t>
        </w:r>
        <w:proofErr w:type="spellStart"/>
        <w:r w:rsidRPr="007A061A">
          <w:rPr>
            <w:rFonts w:ascii="Times New Roman" w:eastAsia="Times New Roman" w:hAnsi="Times New Roman" w:cs="Times New Roman"/>
            <w:b/>
            <w:bCs/>
            <w:i/>
            <w:iCs/>
            <w:color w:val="000000"/>
            <w:sz w:val="24"/>
            <w:szCs w:val="24"/>
          </w:rPr>
          <w:t>Jahan</w:t>
        </w:r>
        <w:proofErr w:type="spellEnd"/>
        <w:r w:rsidRPr="007A061A">
          <w:rPr>
            <w:rFonts w:ascii="Times New Roman" w:eastAsia="Times New Roman" w:hAnsi="Times New Roman" w:cs="Times New Roman"/>
            <w:b/>
            <w:bCs/>
            <w:i/>
            <w:iCs/>
            <w:color w:val="000000"/>
            <w:sz w:val="24"/>
            <w:szCs w:val="24"/>
          </w:rPr>
          <w:t>-</w:t>
        </w:r>
        <w:proofErr w:type="spellStart"/>
        <w:r w:rsidRPr="007A061A">
          <w:rPr>
            <w:rFonts w:ascii="Times New Roman" w:eastAsia="Times New Roman" w:hAnsi="Times New Roman" w:cs="Times New Roman"/>
            <w:b/>
            <w:bCs/>
            <w:i/>
            <w:iCs/>
            <w:color w:val="000000"/>
            <w:sz w:val="24"/>
            <w:szCs w:val="24"/>
          </w:rPr>
          <w:t>Numa</w:t>
        </w:r>
        <w:proofErr w:type="spellEnd"/>
        <w:r w:rsidRPr="007A061A">
          <w:rPr>
            <w:rFonts w:ascii="Times New Roman" w:eastAsia="Times New Roman" w:hAnsi="Times New Roman" w:cs="Times New Roman"/>
            <w:color w:val="000000"/>
            <w:sz w:val="24"/>
            <w:szCs w:val="24"/>
          </w:rPr>
          <w:t>’, the </w:t>
        </w:r>
        <w:proofErr w:type="spellStart"/>
        <w:r w:rsidRPr="007A061A">
          <w:rPr>
            <w:rFonts w:ascii="Times New Roman" w:eastAsia="Times New Roman" w:hAnsi="Times New Roman" w:cs="Times New Roman"/>
            <w:b/>
            <w:bCs/>
            <w:color w:val="000000"/>
            <w:sz w:val="24"/>
            <w:szCs w:val="24"/>
          </w:rPr>
          <w:t>Jama</w:t>
        </w:r>
        <w:proofErr w:type="spellEnd"/>
        <w:r w:rsidRPr="007A061A">
          <w:rPr>
            <w:rFonts w:ascii="Times New Roman" w:eastAsia="Times New Roman" w:hAnsi="Times New Roman" w:cs="Times New Roman"/>
            <w:b/>
            <w:bCs/>
            <w:color w:val="000000"/>
            <w:sz w:val="24"/>
            <w:szCs w:val="24"/>
          </w:rPr>
          <w:t xml:space="preserve"> Masjid</w:t>
        </w:r>
        <w:r w:rsidRPr="007A061A">
          <w:rPr>
            <w:rFonts w:ascii="Times New Roman" w:eastAsia="Times New Roman" w:hAnsi="Times New Roman" w:cs="Times New Roman"/>
            <w:color w:val="000000"/>
            <w:sz w:val="24"/>
            <w:szCs w:val="24"/>
          </w:rPr>
          <w:t xml:space="preserve"> was built by the Mughal Emperor Shah </w:t>
        </w:r>
        <w:proofErr w:type="spellStart"/>
        <w:r w:rsidRPr="007A061A">
          <w:rPr>
            <w:rFonts w:ascii="Times New Roman" w:eastAsia="Times New Roman" w:hAnsi="Times New Roman" w:cs="Times New Roman"/>
            <w:color w:val="000000"/>
            <w:sz w:val="24"/>
            <w:szCs w:val="24"/>
          </w:rPr>
          <w:t>Jahan</w:t>
        </w:r>
        <w:proofErr w:type="spellEnd"/>
        <w:r w:rsidRPr="007A061A">
          <w:rPr>
            <w:rFonts w:ascii="Times New Roman" w:eastAsia="Times New Roman" w:hAnsi="Times New Roman" w:cs="Times New Roman"/>
            <w:color w:val="000000"/>
            <w:sz w:val="24"/>
            <w:szCs w:val="24"/>
          </w:rPr>
          <w:t xml:space="preserve"> in the mid-17th century. The mosque is built in a majestic Indo-Islamic style mainly in Red Sandstone and marble. </w:t>
        </w:r>
        <w:proofErr w:type="spellStart"/>
        <w:r w:rsidRPr="007A061A">
          <w:rPr>
            <w:rFonts w:ascii="Times New Roman" w:eastAsia="Times New Roman" w:hAnsi="Times New Roman" w:cs="Times New Roman"/>
            <w:color w:val="000000"/>
            <w:sz w:val="24"/>
            <w:szCs w:val="24"/>
          </w:rPr>
          <w:t>Jama</w:t>
        </w:r>
        <w:proofErr w:type="spellEnd"/>
        <w:r w:rsidRPr="007A061A">
          <w:rPr>
            <w:rFonts w:ascii="Times New Roman" w:eastAsia="Times New Roman" w:hAnsi="Times New Roman" w:cs="Times New Roman"/>
            <w:color w:val="000000"/>
            <w:sz w:val="24"/>
            <w:szCs w:val="24"/>
          </w:rPr>
          <w:t xml:space="preserve"> Masjid has three gateways, 2 minarets and four towers that provide it with an imposing look.</w:t>
        </w:r>
      </w:ins>
    </w:p>
    <w:p w:rsidR="007A061A" w:rsidRPr="007A061A" w:rsidRDefault="007A061A" w:rsidP="007A061A">
      <w:pPr>
        <w:spacing w:after="300" w:line="240" w:lineRule="auto"/>
        <w:outlineLvl w:val="1"/>
        <w:rPr>
          <w:ins w:id="55" w:author="Unknown"/>
          <w:rFonts w:ascii="Arial" w:eastAsia="Times New Roman" w:hAnsi="Arial" w:cs="Arial"/>
          <w:b/>
          <w:bCs/>
          <w:color w:val="000000"/>
          <w:sz w:val="36"/>
          <w:szCs w:val="36"/>
        </w:rPr>
      </w:pPr>
      <w:ins w:id="56" w:author="Unknown">
        <w:r w:rsidRPr="007A061A">
          <w:rPr>
            <w:rFonts w:ascii="Arial" w:eastAsia="Times New Roman" w:hAnsi="Arial" w:cs="Arial"/>
            <w:b/>
            <w:bCs/>
            <w:color w:val="000000"/>
            <w:sz w:val="36"/>
            <w:szCs w:val="36"/>
          </w:rPr>
          <w:t xml:space="preserve">12. </w:t>
        </w:r>
        <w:proofErr w:type="spellStart"/>
        <w:r w:rsidRPr="007A061A">
          <w:rPr>
            <w:rFonts w:ascii="Arial" w:eastAsia="Times New Roman" w:hAnsi="Arial" w:cs="Arial"/>
            <w:b/>
            <w:bCs/>
            <w:color w:val="000000"/>
            <w:sz w:val="36"/>
            <w:szCs w:val="36"/>
          </w:rPr>
          <w:t>Akshardham</w:t>
        </w:r>
        <w:proofErr w:type="spellEnd"/>
        <w:r w:rsidRPr="007A061A">
          <w:rPr>
            <w:rFonts w:ascii="Arial" w:eastAsia="Times New Roman" w:hAnsi="Arial" w:cs="Arial"/>
            <w:b/>
            <w:bCs/>
            <w:color w:val="000000"/>
            <w:sz w:val="36"/>
            <w:szCs w:val="36"/>
          </w:rPr>
          <w:t xml:space="preserve"> Temple, Delhi</w:t>
        </w:r>
      </w:ins>
    </w:p>
    <w:p w:rsidR="007A061A" w:rsidRPr="007A061A" w:rsidRDefault="007A061A" w:rsidP="007A061A">
      <w:pPr>
        <w:spacing w:after="105" w:line="240" w:lineRule="auto"/>
        <w:rPr>
          <w:ins w:id="5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5643245"/>
            <wp:effectExtent l="0" t="0" r="0" b="0"/>
            <wp:docPr id="115" name="Picture 115" descr="Akshardham Temple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kshardham Temple Delh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6270" cy="5643245"/>
                    </a:xfrm>
                    <a:prstGeom prst="rect">
                      <a:avLst/>
                    </a:prstGeom>
                    <a:noFill/>
                    <a:ln>
                      <a:noFill/>
                    </a:ln>
                  </pic:spPr>
                </pic:pic>
              </a:graphicData>
            </a:graphic>
          </wp:inline>
        </w:drawing>
      </w:r>
    </w:p>
    <w:p w:rsidR="007A061A" w:rsidRPr="007A061A" w:rsidRDefault="007A061A" w:rsidP="007A061A">
      <w:pPr>
        <w:spacing w:after="105" w:line="240" w:lineRule="auto"/>
        <w:rPr>
          <w:ins w:id="58" w:author="Unknown"/>
          <w:rFonts w:ascii="Times New Roman" w:eastAsia="Times New Roman" w:hAnsi="Times New Roman" w:cs="Times New Roman"/>
          <w:color w:val="000000"/>
          <w:sz w:val="24"/>
          <w:szCs w:val="24"/>
        </w:rPr>
      </w:pPr>
      <w:ins w:id="59" w:author="Unknown">
        <w:r w:rsidRPr="007A061A">
          <w:rPr>
            <w:rFonts w:ascii="Times New Roman" w:eastAsia="Times New Roman" w:hAnsi="Times New Roman" w:cs="Times New Roman"/>
            <w:color w:val="000000"/>
            <w:sz w:val="24"/>
            <w:szCs w:val="24"/>
          </w:rPr>
          <w:t>Inaugurated in 2005, the </w:t>
        </w:r>
        <w:proofErr w:type="spellStart"/>
        <w:r w:rsidRPr="007A061A">
          <w:rPr>
            <w:rFonts w:ascii="Times New Roman" w:eastAsia="Times New Roman" w:hAnsi="Times New Roman" w:cs="Times New Roman"/>
            <w:b/>
            <w:bCs/>
            <w:color w:val="000000"/>
            <w:sz w:val="24"/>
            <w:szCs w:val="24"/>
          </w:rPr>
          <w:t>Akshardham</w:t>
        </w:r>
        <w:proofErr w:type="spellEnd"/>
        <w:r w:rsidRPr="007A061A">
          <w:rPr>
            <w:rFonts w:ascii="Times New Roman" w:eastAsia="Times New Roman" w:hAnsi="Times New Roman" w:cs="Times New Roman"/>
            <w:b/>
            <w:bCs/>
            <w:color w:val="000000"/>
            <w:sz w:val="24"/>
            <w:szCs w:val="24"/>
          </w:rPr>
          <w:t xml:space="preserve"> temple</w:t>
        </w:r>
        <w:r w:rsidRPr="007A061A">
          <w:rPr>
            <w:rFonts w:ascii="Times New Roman" w:eastAsia="Times New Roman" w:hAnsi="Times New Roman" w:cs="Times New Roman"/>
            <w:color w:val="000000"/>
            <w:sz w:val="24"/>
            <w:szCs w:val="24"/>
          </w:rPr>
          <w:t>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"http://www.transindiatravels.com/delhi/tourist-places-to-visit-in-delhi"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in Delhi</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is known as one of the major Hindu temples in India. The structure of the temple is made from sculpted sandstone and took almost 7000 artisans to complete. The entire complex is decorated with sculpted pillars, sculptures depicting deities, sadhus and animals along with scenes from the Hindu mythology.</w:t>
        </w:r>
      </w:ins>
    </w:p>
    <w:p w:rsidR="007A061A" w:rsidRPr="007A061A" w:rsidRDefault="007A061A" w:rsidP="007A061A">
      <w:pPr>
        <w:spacing w:after="300" w:line="240" w:lineRule="auto"/>
        <w:outlineLvl w:val="1"/>
        <w:rPr>
          <w:ins w:id="60" w:author="Unknown"/>
          <w:rFonts w:ascii="Arial" w:eastAsia="Times New Roman" w:hAnsi="Arial" w:cs="Arial"/>
          <w:b/>
          <w:bCs/>
          <w:color w:val="000000"/>
          <w:sz w:val="36"/>
          <w:szCs w:val="36"/>
        </w:rPr>
      </w:pPr>
      <w:ins w:id="61" w:author="Unknown">
        <w:r w:rsidRPr="007A061A">
          <w:rPr>
            <w:rFonts w:ascii="Arial" w:eastAsia="Times New Roman" w:hAnsi="Arial" w:cs="Arial"/>
            <w:b/>
            <w:bCs/>
            <w:color w:val="000000"/>
            <w:sz w:val="36"/>
            <w:szCs w:val="36"/>
          </w:rPr>
          <w:t>13. Old Bombay, Mumbai</w:t>
        </w:r>
      </w:ins>
    </w:p>
    <w:p w:rsidR="007A061A" w:rsidRPr="007A061A" w:rsidRDefault="007A061A" w:rsidP="007A061A">
      <w:pPr>
        <w:spacing w:after="105" w:line="240" w:lineRule="auto"/>
        <w:rPr>
          <w:ins w:id="6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4" name="Picture 114" descr="Old Bombay Mum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ld Bombay Mumb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63" w:author="Unknown"/>
          <w:rFonts w:ascii="Times New Roman" w:eastAsia="Times New Roman" w:hAnsi="Times New Roman" w:cs="Times New Roman"/>
          <w:color w:val="000000"/>
          <w:sz w:val="24"/>
          <w:szCs w:val="24"/>
        </w:rPr>
      </w:pPr>
      <w:ins w:id="64" w:author="Unknown">
        <w:r w:rsidRPr="007A061A">
          <w:rPr>
            <w:rFonts w:ascii="Times New Roman" w:eastAsia="Times New Roman" w:hAnsi="Times New Roman" w:cs="Times New Roman"/>
            <w:color w:val="000000"/>
            <w:sz w:val="24"/>
            <w:szCs w:val="24"/>
          </w:rPr>
          <w:t>Before it was ceded to the British, the port city of Mumbai was a group of 7 islands, which were connected into a single landmass through land reclamation around the late 18th century. Since then the city was developed as a major port town in India after the construction the Suez Canal. The </w:t>
        </w:r>
        <w:r w:rsidRPr="007A061A">
          <w:rPr>
            <w:rFonts w:ascii="Times New Roman" w:eastAsia="Times New Roman" w:hAnsi="Times New Roman" w:cs="Times New Roman"/>
            <w:b/>
            <w:bCs/>
            <w:color w:val="000000"/>
            <w:sz w:val="24"/>
            <w:szCs w:val="24"/>
          </w:rPr>
          <w:t>old town</w:t>
        </w:r>
        <w:r w:rsidRPr="007A061A">
          <w:rPr>
            <w:rFonts w:ascii="Times New Roman" w:eastAsia="Times New Roman" w:hAnsi="Times New Roman" w:cs="Times New Roman"/>
            <w:color w:val="000000"/>
            <w:sz w:val="24"/>
            <w:szCs w:val="24"/>
          </w:rPr>
          <w:t> is known for its historic architecture and various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"http://www.transindiatravels.com/maharashtra/mumbai/tourist-places-to-visit-in-mumbai/"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tourist attractions in Mumbai</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w:t>
        </w:r>
      </w:ins>
    </w:p>
    <w:p w:rsidR="007A061A" w:rsidRPr="007A061A" w:rsidRDefault="007A061A" w:rsidP="007A061A">
      <w:pPr>
        <w:spacing w:after="300" w:line="240" w:lineRule="auto"/>
        <w:outlineLvl w:val="1"/>
        <w:rPr>
          <w:ins w:id="65" w:author="Unknown"/>
          <w:rFonts w:ascii="Arial" w:eastAsia="Times New Roman" w:hAnsi="Arial" w:cs="Arial"/>
          <w:b/>
          <w:bCs/>
          <w:color w:val="000000"/>
          <w:sz w:val="36"/>
          <w:szCs w:val="36"/>
        </w:rPr>
      </w:pPr>
      <w:ins w:id="66" w:author="Unknown">
        <w:r w:rsidRPr="007A061A">
          <w:rPr>
            <w:rFonts w:ascii="Arial" w:eastAsia="Times New Roman" w:hAnsi="Arial" w:cs="Arial"/>
            <w:b/>
            <w:bCs/>
            <w:color w:val="000000"/>
            <w:sz w:val="36"/>
            <w:szCs w:val="36"/>
          </w:rPr>
          <w:t xml:space="preserve">14. Ajanta and </w:t>
        </w:r>
        <w:proofErr w:type="spellStart"/>
        <w:r w:rsidRPr="007A061A">
          <w:rPr>
            <w:rFonts w:ascii="Arial" w:eastAsia="Times New Roman" w:hAnsi="Arial" w:cs="Arial"/>
            <w:b/>
            <w:bCs/>
            <w:color w:val="000000"/>
            <w:sz w:val="36"/>
            <w:szCs w:val="36"/>
          </w:rPr>
          <w:t>Ellora</w:t>
        </w:r>
        <w:proofErr w:type="spellEnd"/>
        <w:r w:rsidRPr="007A061A">
          <w:rPr>
            <w:rFonts w:ascii="Arial" w:eastAsia="Times New Roman" w:hAnsi="Arial" w:cs="Arial"/>
            <w:b/>
            <w:bCs/>
            <w:color w:val="000000"/>
            <w:sz w:val="36"/>
            <w:szCs w:val="36"/>
          </w:rPr>
          <w:t xml:space="preserve"> Caves, Aurangabad</w:t>
        </w:r>
      </w:ins>
    </w:p>
    <w:p w:rsidR="007A061A" w:rsidRPr="007A061A" w:rsidRDefault="007A061A" w:rsidP="007A061A">
      <w:pPr>
        <w:spacing w:after="105" w:line="240" w:lineRule="auto"/>
        <w:rPr>
          <w:ins w:id="6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3" name="Picture 113" descr="Ajanta And Ellora Caves Aurang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janta And Ellora Caves Aurangab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68" w:author="Unknown"/>
          <w:rFonts w:ascii="Times New Roman" w:eastAsia="Times New Roman" w:hAnsi="Times New Roman" w:cs="Times New Roman"/>
          <w:color w:val="000000"/>
          <w:sz w:val="24"/>
          <w:szCs w:val="24"/>
        </w:rPr>
      </w:pPr>
      <w:ins w:id="69" w:author="Unknown">
        <w:r w:rsidRPr="007A061A">
          <w:rPr>
            <w:rFonts w:ascii="Times New Roman" w:eastAsia="Times New Roman" w:hAnsi="Times New Roman" w:cs="Times New Roman"/>
            <w:b/>
            <w:bCs/>
            <w:color w:val="000000"/>
            <w:sz w:val="24"/>
            <w:szCs w:val="24"/>
          </w:rPr>
          <w:t xml:space="preserve">Ajanta and </w:t>
        </w:r>
        <w:proofErr w:type="spellStart"/>
        <w:r w:rsidRPr="007A061A">
          <w:rPr>
            <w:rFonts w:ascii="Times New Roman" w:eastAsia="Times New Roman" w:hAnsi="Times New Roman" w:cs="Times New Roman"/>
            <w:b/>
            <w:bCs/>
            <w:color w:val="000000"/>
            <w:sz w:val="24"/>
            <w:szCs w:val="24"/>
          </w:rPr>
          <w:t>Ellora</w:t>
        </w:r>
        <w:proofErr w:type="spellEnd"/>
        <w:r w:rsidRPr="007A061A">
          <w:rPr>
            <w:rFonts w:ascii="Times New Roman" w:eastAsia="Times New Roman" w:hAnsi="Times New Roman" w:cs="Times New Roman"/>
            <w:b/>
            <w:bCs/>
            <w:color w:val="000000"/>
            <w:sz w:val="24"/>
            <w:szCs w:val="24"/>
          </w:rPr>
          <w:t xml:space="preserve"> Caves</w:t>
        </w:r>
        <w:r w:rsidRPr="007A061A">
          <w:rPr>
            <w:rFonts w:ascii="Times New Roman" w:eastAsia="Times New Roman" w:hAnsi="Times New Roman" w:cs="Times New Roman"/>
            <w:color w:val="000000"/>
            <w:sz w:val="24"/>
            <w:szCs w:val="24"/>
          </w:rPr>
          <w:t> in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"http://www.transindiatravels.com/maharashtra/aurangabad/tourist-places-to-visit-in-aurangabad"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Aurangabad</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are rock cut Buddhist caves that date back as far as the 2nd century BC to 800 AD. The Ajanta Caves mainly consist of rock cut monuments dedicated to the ancient Buddhist traditions, while </w:t>
        </w:r>
        <w:proofErr w:type="spellStart"/>
        <w:r w:rsidRPr="007A061A">
          <w:rPr>
            <w:rFonts w:ascii="Times New Roman" w:eastAsia="Times New Roman" w:hAnsi="Times New Roman" w:cs="Times New Roman"/>
            <w:color w:val="000000"/>
            <w:sz w:val="24"/>
            <w:szCs w:val="24"/>
          </w:rPr>
          <w:t>Ellora</w:t>
        </w:r>
        <w:proofErr w:type="spellEnd"/>
        <w:r w:rsidRPr="007A061A">
          <w:rPr>
            <w:rFonts w:ascii="Times New Roman" w:eastAsia="Times New Roman" w:hAnsi="Times New Roman" w:cs="Times New Roman"/>
            <w:color w:val="000000"/>
            <w:sz w:val="24"/>
            <w:szCs w:val="24"/>
          </w:rPr>
          <w:t xml:space="preserve"> cave contain Hindu, Buddhist and Jain monuments built during the </w:t>
        </w:r>
        <w:proofErr w:type="spellStart"/>
        <w:r w:rsidRPr="007A061A">
          <w:rPr>
            <w:rFonts w:ascii="Times New Roman" w:eastAsia="Times New Roman" w:hAnsi="Times New Roman" w:cs="Times New Roman"/>
            <w:color w:val="000000"/>
            <w:sz w:val="24"/>
            <w:szCs w:val="24"/>
          </w:rPr>
          <w:t>Rashtrakuta</w:t>
        </w:r>
        <w:proofErr w:type="spellEnd"/>
        <w:r w:rsidRPr="007A061A">
          <w:rPr>
            <w:rFonts w:ascii="Times New Roman" w:eastAsia="Times New Roman" w:hAnsi="Times New Roman" w:cs="Times New Roman"/>
            <w:color w:val="000000"/>
            <w:sz w:val="24"/>
            <w:szCs w:val="24"/>
          </w:rPr>
          <w:t xml:space="preserve"> Empire.</w:t>
        </w:r>
      </w:ins>
    </w:p>
    <w:p w:rsidR="007A061A" w:rsidRPr="007A061A" w:rsidRDefault="007A061A" w:rsidP="007A061A">
      <w:pPr>
        <w:spacing w:after="300" w:line="240" w:lineRule="auto"/>
        <w:outlineLvl w:val="1"/>
        <w:rPr>
          <w:ins w:id="70" w:author="Unknown"/>
          <w:rFonts w:ascii="Arial" w:eastAsia="Times New Roman" w:hAnsi="Arial" w:cs="Arial"/>
          <w:b/>
          <w:bCs/>
          <w:color w:val="000000"/>
          <w:sz w:val="36"/>
          <w:szCs w:val="36"/>
        </w:rPr>
      </w:pPr>
      <w:ins w:id="71" w:author="Unknown">
        <w:r w:rsidRPr="007A061A">
          <w:rPr>
            <w:rFonts w:ascii="Arial" w:eastAsia="Times New Roman" w:hAnsi="Arial" w:cs="Arial"/>
            <w:b/>
            <w:bCs/>
            <w:color w:val="000000"/>
            <w:sz w:val="36"/>
            <w:szCs w:val="36"/>
          </w:rPr>
          <w:t>15. 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"http://www.transindiatravels.com/punjab/amritsar/golden-temple/"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The Golden Temple, Amritsar</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7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2" name="Picture 112" descr="The Golden Temple Amrit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Golden Temple Amrits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73" w:author="Unknown"/>
          <w:rFonts w:ascii="Times New Roman" w:eastAsia="Times New Roman" w:hAnsi="Times New Roman" w:cs="Times New Roman"/>
          <w:color w:val="000000"/>
          <w:sz w:val="24"/>
          <w:szCs w:val="24"/>
        </w:rPr>
      </w:pPr>
      <w:ins w:id="74" w:author="Unknown">
        <w:r w:rsidRPr="007A061A">
          <w:rPr>
            <w:rFonts w:ascii="Times New Roman" w:eastAsia="Times New Roman" w:hAnsi="Times New Roman" w:cs="Times New Roman"/>
            <w:color w:val="000000"/>
            <w:sz w:val="24"/>
            <w:szCs w:val="24"/>
          </w:rPr>
          <w:t xml:space="preserve">Known by its formal name </w:t>
        </w:r>
        <w:proofErr w:type="spellStart"/>
        <w:r w:rsidRPr="007A061A">
          <w:rPr>
            <w:rFonts w:ascii="Times New Roman" w:eastAsia="Times New Roman" w:hAnsi="Times New Roman" w:cs="Times New Roman"/>
            <w:color w:val="000000"/>
            <w:sz w:val="24"/>
            <w:szCs w:val="24"/>
          </w:rPr>
          <w:t>Harmandir</w:t>
        </w:r>
        <w:proofErr w:type="spellEnd"/>
        <w:r w:rsidRPr="007A061A">
          <w:rPr>
            <w:rFonts w:ascii="Times New Roman" w:eastAsia="Times New Roman" w:hAnsi="Times New Roman" w:cs="Times New Roman"/>
            <w:color w:val="000000"/>
            <w:sz w:val="24"/>
            <w:szCs w:val="24"/>
          </w:rPr>
          <w:t xml:space="preserve"> Sahib, The </w:t>
        </w:r>
        <w:r w:rsidRPr="007A061A">
          <w:rPr>
            <w:rFonts w:ascii="Times New Roman" w:eastAsia="Times New Roman" w:hAnsi="Times New Roman" w:cs="Times New Roman"/>
            <w:b/>
            <w:bCs/>
            <w:color w:val="000000"/>
            <w:sz w:val="24"/>
            <w:szCs w:val="24"/>
          </w:rPr>
          <w:t>Golden Temple</w:t>
        </w:r>
        <w:r w:rsidRPr="007A061A">
          <w:rPr>
            <w:rFonts w:ascii="Times New Roman" w:eastAsia="Times New Roman" w:hAnsi="Times New Roman" w:cs="Times New Roman"/>
            <w:color w:val="000000"/>
            <w:sz w:val="24"/>
            <w:szCs w:val="24"/>
          </w:rPr>
          <w:t xml:space="preserve"> is one of the most revered places of worship for the Sikh community in India. Located in the pilgrim town of Amritsar in the State of Punjab, </w:t>
        </w:r>
        <w:proofErr w:type="spellStart"/>
        <w:r w:rsidRPr="007A061A">
          <w:rPr>
            <w:rFonts w:ascii="Times New Roman" w:eastAsia="Times New Roman" w:hAnsi="Times New Roman" w:cs="Times New Roman"/>
            <w:color w:val="000000"/>
            <w:sz w:val="24"/>
            <w:szCs w:val="24"/>
          </w:rPr>
          <w:t>Harmandir</w:t>
        </w:r>
        <w:proofErr w:type="spellEnd"/>
        <w:r w:rsidRPr="007A061A">
          <w:rPr>
            <w:rFonts w:ascii="Times New Roman" w:eastAsia="Times New Roman" w:hAnsi="Times New Roman" w:cs="Times New Roman"/>
            <w:color w:val="000000"/>
            <w:sz w:val="24"/>
            <w:szCs w:val="24"/>
          </w:rPr>
          <w:t xml:space="preserve"> Sahib is known for its gilded façade and the exquisite architecture that is one of a kind among all other religious places in India.</w:t>
        </w:r>
      </w:ins>
    </w:p>
    <w:p w:rsidR="007A061A" w:rsidRPr="007A061A" w:rsidRDefault="007A061A" w:rsidP="007A061A">
      <w:pPr>
        <w:spacing w:after="300" w:line="240" w:lineRule="auto"/>
        <w:outlineLvl w:val="1"/>
        <w:rPr>
          <w:ins w:id="75" w:author="Unknown"/>
          <w:rFonts w:ascii="Arial" w:eastAsia="Times New Roman" w:hAnsi="Arial" w:cs="Arial"/>
          <w:b/>
          <w:bCs/>
          <w:color w:val="000000"/>
          <w:sz w:val="36"/>
          <w:szCs w:val="36"/>
        </w:rPr>
      </w:pPr>
      <w:ins w:id="76" w:author="Unknown">
        <w:r w:rsidRPr="007A061A">
          <w:rPr>
            <w:rFonts w:ascii="Arial" w:eastAsia="Times New Roman" w:hAnsi="Arial" w:cs="Arial"/>
            <w:b/>
            <w:bCs/>
            <w:color w:val="000000"/>
            <w:sz w:val="36"/>
            <w:szCs w:val="36"/>
          </w:rPr>
          <w:t xml:space="preserve">16. </w:t>
        </w:r>
        <w:proofErr w:type="spellStart"/>
        <w:r w:rsidRPr="007A061A">
          <w:rPr>
            <w:rFonts w:ascii="Arial" w:eastAsia="Times New Roman" w:hAnsi="Arial" w:cs="Arial"/>
            <w:b/>
            <w:bCs/>
            <w:color w:val="000000"/>
            <w:sz w:val="36"/>
            <w:szCs w:val="36"/>
          </w:rPr>
          <w:t>Charminar</w:t>
        </w:r>
        <w:proofErr w:type="spellEnd"/>
        <w:r w:rsidRPr="007A061A">
          <w:rPr>
            <w:rFonts w:ascii="Arial" w:eastAsia="Times New Roman" w:hAnsi="Arial" w:cs="Arial"/>
            <w:b/>
            <w:bCs/>
            <w:color w:val="000000"/>
            <w:sz w:val="36"/>
            <w:szCs w:val="36"/>
          </w:rPr>
          <w:t>, Hyderabad</w:t>
        </w:r>
      </w:ins>
    </w:p>
    <w:p w:rsidR="007A061A" w:rsidRPr="007A061A" w:rsidRDefault="007A061A" w:rsidP="007A061A">
      <w:pPr>
        <w:spacing w:after="105" w:line="240" w:lineRule="auto"/>
        <w:rPr>
          <w:ins w:id="7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05550"/>
            <wp:effectExtent l="0" t="0" r="0" b="0"/>
            <wp:docPr id="111" name="Picture 111" descr="Charminar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rminar Hyderaba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6270" cy="6305550"/>
                    </a:xfrm>
                    <a:prstGeom prst="rect">
                      <a:avLst/>
                    </a:prstGeom>
                    <a:noFill/>
                    <a:ln>
                      <a:noFill/>
                    </a:ln>
                  </pic:spPr>
                </pic:pic>
              </a:graphicData>
            </a:graphic>
          </wp:inline>
        </w:drawing>
      </w:r>
    </w:p>
    <w:p w:rsidR="007A061A" w:rsidRPr="007A061A" w:rsidRDefault="007A061A" w:rsidP="007A061A">
      <w:pPr>
        <w:spacing w:after="105" w:line="240" w:lineRule="auto"/>
        <w:rPr>
          <w:ins w:id="78" w:author="Unknown"/>
          <w:rFonts w:ascii="Times New Roman" w:eastAsia="Times New Roman" w:hAnsi="Times New Roman" w:cs="Times New Roman"/>
          <w:color w:val="000000"/>
          <w:sz w:val="24"/>
          <w:szCs w:val="24"/>
        </w:rPr>
      </w:pPr>
      <w:ins w:id="79" w:author="Unknown">
        <w:r w:rsidRPr="007A061A">
          <w:rPr>
            <w:rFonts w:ascii="Times New Roman" w:eastAsia="Times New Roman" w:hAnsi="Times New Roman" w:cs="Times New Roman"/>
            <w:color w:val="000000"/>
            <w:sz w:val="24"/>
            <w:szCs w:val="24"/>
          </w:rPr>
          <w:t>The </w:t>
        </w:r>
        <w:proofErr w:type="spellStart"/>
        <w:r w:rsidRPr="007A061A">
          <w:rPr>
            <w:rFonts w:ascii="Times New Roman" w:eastAsia="Times New Roman" w:hAnsi="Times New Roman" w:cs="Times New Roman"/>
            <w:b/>
            <w:bCs/>
            <w:color w:val="000000"/>
            <w:sz w:val="24"/>
            <w:szCs w:val="24"/>
          </w:rPr>
          <w:t>Charminar</w:t>
        </w:r>
        <w:proofErr w:type="spellEnd"/>
        <w:r w:rsidRPr="007A061A">
          <w:rPr>
            <w:rFonts w:ascii="Times New Roman" w:eastAsia="Times New Roman" w:hAnsi="Times New Roman" w:cs="Times New Roman"/>
            <w:color w:val="000000"/>
            <w:sz w:val="24"/>
            <w:szCs w:val="24"/>
          </w:rPr>
          <w:t xml:space="preserve"> or 4 Minarets is a historical monument that was built by the </w:t>
        </w:r>
        <w:proofErr w:type="spellStart"/>
        <w:r w:rsidRPr="007A061A">
          <w:rPr>
            <w:rFonts w:ascii="Times New Roman" w:eastAsia="Times New Roman" w:hAnsi="Times New Roman" w:cs="Times New Roman"/>
            <w:color w:val="000000"/>
            <w:sz w:val="24"/>
            <w:szCs w:val="24"/>
          </w:rPr>
          <w:t>Qutub</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Shahi</w:t>
        </w:r>
        <w:proofErr w:type="spellEnd"/>
        <w:r w:rsidRPr="007A061A">
          <w:rPr>
            <w:rFonts w:ascii="Times New Roman" w:eastAsia="Times New Roman" w:hAnsi="Times New Roman" w:cs="Times New Roman"/>
            <w:color w:val="000000"/>
            <w:sz w:val="24"/>
            <w:szCs w:val="24"/>
          </w:rPr>
          <w:t xml:space="preserve"> Dynasty during the late 16th century. Muhammad </w:t>
        </w:r>
        <w:proofErr w:type="spellStart"/>
        <w:r w:rsidRPr="007A061A">
          <w:rPr>
            <w:rFonts w:ascii="Times New Roman" w:eastAsia="Times New Roman" w:hAnsi="Times New Roman" w:cs="Times New Roman"/>
            <w:color w:val="000000"/>
            <w:sz w:val="24"/>
            <w:szCs w:val="24"/>
          </w:rPr>
          <w:t>Quli</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Qutub</w:t>
        </w:r>
        <w:proofErr w:type="spellEnd"/>
        <w:r w:rsidRPr="007A061A">
          <w:rPr>
            <w:rFonts w:ascii="Times New Roman" w:eastAsia="Times New Roman" w:hAnsi="Times New Roman" w:cs="Times New Roman"/>
            <w:color w:val="000000"/>
            <w:sz w:val="24"/>
            <w:szCs w:val="24"/>
          </w:rPr>
          <w:t xml:space="preserve"> Shah who was the ruler of </w:t>
        </w:r>
        <w:proofErr w:type="spellStart"/>
        <w:r w:rsidRPr="007A061A">
          <w:rPr>
            <w:rFonts w:ascii="Times New Roman" w:eastAsia="Times New Roman" w:hAnsi="Times New Roman" w:cs="Times New Roman"/>
            <w:color w:val="000000"/>
            <w:sz w:val="24"/>
            <w:szCs w:val="24"/>
          </w:rPr>
          <w:t>Golkonda</w:t>
        </w:r>
        <w:proofErr w:type="spellEnd"/>
        <w:r w:rsidRPr="007A061A">
          <w:rPr>
            <w:rFonts w:ascii="Times New Roman" w:eastAsia="Times New Roman" w:hAnsi="Times New Roman" w:cs="Times New Roman"/>
            <w:color w:val="000000"/>
            <w:sz w:val="24"/>
            <w:szCs w:val="24"/>
          </w:rPr>
          <w:t xml:space="preserve"> built the monument to commemorate the founding of the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"http://www.transindiatravels.com/telangana/hyderabad/tourist-places-to-visit-in-hyderabad/"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city of Hyderabad</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an important trade route. The structure is known for the signature 4 minarets, which are built in a marvelous Indo-Islamic style. The second floor of the structure also houses a mosque, which is also a remarkable work of medieval architecture.</w:t>
        </w:r>
      </w:ins>
    </w:p>
    <w:p w:rsidR="007A061A" w:rsidRPr="007A061A" w:rsidRDefault="007A061A" w:rsidP="007A061A">
      <w:pPr>
        <w:spacing w:after="300" w:line="240" w:lineRule="auto"/>
        <w:outlineLvl w:val="1"/>
        <w:rPr>
          <w:ins w:id="80" w:author="Unknown"/>
          <w:rFonts w:ascii="Arial" w:eastAsia="Times New Roman" w:hAnsi="Arial" w:cs="Arial"/>
          <w:b/>
          <w:bCs/>
          <w:color w:val="000000"/>
          <w:sz w:val="36"/>
          <w:szCs w:val="36"/>
        </w:rPr>
      </w:pPr>
      <w:ins w:id="81" w:author="Unknown">
        <w:r w:rsidRPr="007A061A">
          <w:rPr>
            <w:rFonts w:ascii="Arial" w:eastAsia="Times New Roman" w:hAnsi="Arial" w:cs="Arial"/>
            <w:b/>
            <w:bCs/>
            <w:color w:val="000000"/>
            <w:sz w:val="36"/>
            <w:szCs w:val="36"/>
          </w:rPr>
          <w:t>17. 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"http://www.transindiatravels.com/rajasthan/jaipur/amber-fort-jaipur/"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Amber Fort, Jaipur</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8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10" name="Picture 110" descr="Amber Fort Jai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mber Fort Jaipu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83" w:author="Unknown"/>
          <w:rFonts w:ascii="Times New Roman" w:eastAsia="Times New Roman" w:hAnsi="Times New Roman" w:cs="Times New Roman"/>
          <w:color w:val="000000"/>
          <w:sz w:val="24"/>
          <w:szCs w:val="24"/>
        </w:rPr>
      </w:pPr>
      <w:ins w:id="84" w:author="Unknown">
        <w:r w:rsidRPr="007A061A">
          <w:rPr>
            <w:rFonts w:ascii="Times New Roman" w:eastAsia="Times New Roman" w:hAnsi="Times New Roman" w:cs="Times New Roman"/>
            <w:color w:val="000000"/>
            <w:sz w:val="24"/>
            <w:szCs w:val="24"/>
          </w:rPr>
          <w:t>The medieval town of </w:t>
        </w:r>
        <w:proofErr w:type="spellStart"/>
        <w:r w:rsidRPr="007A061A">
          <w:rPr>
            <w:rFonts w:ascii="Times New Roman" w:eastAsia="Times New Roman" w:hAnsi="Times New Roman" w:cs="Times New Roman"/>
            <w:b/>
            <w:bCs/>
            <w:i/>
            <w:iCs/>
            <w:color w:val="000000"/>
            <w:sz w:val="24"/>
            <w:szCs w:val="24"/>
          </w:rPr>
          <w:t>Amer</w:t>
        </w:r>
        <w:proofErr w:type="spellEnd"/>
        <w:r w:rsidRPr="007A061A">
          <w:rPr>
            <w:rFonts w:ascii="Times New Roman" w:eastAsia="Times New Roman" w:hAnsi="Times New Roman" w:cs="Times New Roman"/>
            <w:color w:val="000000"/>
            <w:sz w:val="24"/>
            <w:szCs w:val="24"/>
          </w:rPr>
          <w:t xml:space="preserve"> was the former capital of the </w:t>
        </w:r>
        <w:proofErr w:type="spellStart"/>
        <w:r w:rsidRPr="007A061A">
          <w:rPr>
            <w:rFonts w:ascii="Times New Roman" w:eastAsia="Times New Roman" w:hAnsi="Times New Roman" w:cs="Times New Roman"/>
            <w:color w:val="000000"/>
            <w:sz w:val="24"/>
            <w:szCs w:val="24"/>
          </w:rPr>
          <w:t>Kachwaha</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Rajputs</w:t>
        </w:r>
        <w:proofErr w:type="spellEnd"/>
        <w:r w:rsidRPr="007A061A">
          <w:rPr>
            <w:rFonts w:ascii="Times New Roman" w:eastAsia="Times New Roman" w:hAnsi="Times New Roman" w:cs="Times New Roman"/>
            <w:color w:val="000000"/>
            <w:sz w:val="24"/>
            <w:szCs w:val="24"/>
          </w:rPr>
          <w:t>, with the fort serving as their seat till the 18th century. The </w:t>
        </w:r>
        <w:r w:rsidRPr="007A061A">
          <w:rPr>
            <w:rFonts w:ascii="Times New Roman" w:eastAsia="Times New Roman" w:hAnsi="Times New Roman" w:cs="Times New Roman"/>
            <w:b/>
            <w:bCs/>
            <w:color w:val="000000"/>
            <w:sz w:val="24"/>
            <w:szCs w:val="24"/>
          </w:rPr>
          <w:t>Amber fort</w:t>
        </w:r>
        <w:r w:rsidRPr="007A061A">
          <w:rPr>
            <w:rFonts w:ascii="Times New Roman" w:eastAsia="Times New Roman" w:hAnsi="Times New Roman" w:cs="Times New Roman"/>
            <w:color w:val="000000"/>
            <w:sz w:val="24"/>
            <w:szCs w:val="24"/>
          </w:rPr>
          <w:t> is not only one of the most majestic monuments in India but its scenic location and preservation makes it a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"http://www.transindiatravels.com/rajasthan/jaipur/tourist-places-to-visit-in-jaipur/"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major tourist attraction in Jaipur</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w:t>
        </w:r>
      </w:ins>
    </w:p>
    <w:p w:rsidR="007A061A" w:rsidRPr="007A061A" w:rsidRDefault="007A061A" w:rsidP="007A061A">
      <w:pPr>
        <w:spacing w:after="300" w:line="240" w:lineRule="auto"/>
        <w:outlineLvl w:val="1"/>
        <w:rPr>
          <w:ins w:id="85" w:author="Unknown"/>
          <w:rFonts w:ascii="Arial" w:eastAsia="Times New Roman" w:hAnsi="Arial" w:cs="Arial"/>
          <w:b/>
          <w:bCs/>
          <w:color w:val="000000"/>
          <w:sz w:val="36"/>
          <w:szCs w:val="36"/>
        </w:rPr>
      </w:pPr>
      <w:ins w:id="86" w:author="Unknown">
        <w:r w:rsidRPr="007A061A">
          <w:rPr>
            <w:rFonts w:ascii="Arial" w:eastAsia="Times New Roman" w:hAnsi="Arial" w:cs="Arial"/>
            <w:b/>
            <w:bCs/>
            <w:color w:val="000000"/>
            <w:sz w:val="36"/>
            <w:szCs w:val="36"/>
          </w:rPr>
          <w:t xml:space="preserve">18. </w:t>
        </w:r>
        <w:proofErr w:type="spellStart"/>
        <w:r w:rsidRPr="007A061A">
          <w:rPr>
            <w:rFonts w:ascii="Arial" w:eastAsia="Times New Roman" w:hAnsi="Arial" w:cs="Arial"/>
            <w:b/>
            <w:bCs/>
            <w:color w:val="000000"/>
            <w:sz w:val="36"/>
            <w:szCs w:val="36"/>
          </w:rPr>
          <w:t>Rashtrapati</w:t>
        </w:r>
        <w:proofErr w:type="spellEnd"/>
        <w:r w:rsidRPr="007A061A">
          <w:rPr>
            <w:rFonts w:ascii="Arial" w:eastAsia="Times New Roman" w:hAnsi="Arial" w:cs="Arial"/>
            <w:b/>
            <w:bCs/>
            <w:color w:val="000000"/>
            <w:sz w:val="36"/>
            <w:szCs w:val="36"/>
          </w:rPr>
          <w:t xml:space="preserve"> </w:t>
        </w:r>
        <w:proofErr w:type="spellStart"/>
        <w:r w:rsidRPr="007A061A">
          <w:rPr>
            <w:rFonts w:ascii="Arial" w:eastAsia="Times New Roman" w:hAnsi="Arial" w:cs="Arial"/>
            <w:b/>
            <w:bCs/>
            <w:color w:val="000000"/>
            <w:sz w:val="36"/>
            <w:szCs w:val="36"/>
          </w:rPr>
          <w:t>Bhavan</w:t>
        </w:r>
        <w:proofErr w:type="spellEnd"/>
        <w:r w:rsidRPr="007A061A">
          <w:rPr>
            <w:rFonts w:ascii="Arial" w:eastAsia="Times New Roman" w:hAnsi="Arial" w:cs="Arial"/>
            <w:b/>
            <w:bCs/>
            <w:color w:val="000000"/>
            <w:sz w:val="36"/>
            <w:szCs w:val="36"/>
          </w:rPr>
          <w:t>, Delhi</w:t>
        </w:r>
      </w:ins>
    </w:p>
    <w:p w:rsidR="007A061A" w:rsidRPr="007A061A" w:rsidRDefault="007A061A" w:rsidP="007A061A">
      <w:pPr>
        <w:spacing w:after="105" w:line="240" w:lineRule="auto"/>
        <w:rPr>
          <w:ins w:id="8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09" name="Picture 109" descr="Rashtrapati Bhavan Del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shtrapati Bhavan Delh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88" w:author="Unknown"/>
          <w:rFonts w:ascii="Times New Roman" w:eastAsia="Times New Roman" w:hAnsi="Times New Roman" w:cs="Times New Roman"/>
          <w:color w:val="000000"/>
          <w:sz w:val="24"/>
          <w:szCs w:val="24"/>
        </w:rPr>
      </w:pPr>
      <w:ins w:id="89" w:author="Unknown">
        <w:r w:rsidRPr="007A061A">
          <w:rPr>
            <w:rFonts w:ascii="Times New Roman" w:eastAsia="Times New Roman" w:hAnsi="Times New Roman" w:cs="Times New Roman"/>
            <w:color w:val="000000"/>
            <w:sz w:val="24"/>
            <w:szCs w:val="24"/>
          </w:rPr>
          <w:t>Known during the British Raj as the Viceroy’s House, </w:t>
        </w:r>
        <w:proofErr w:type="spellStart"/>
        <w:r w:rsidRPr="007A061A">
          <w:rPr>
            <w:rFonts w:ascii="Times New Roman" w:eastAsia="Times New Roman" w:hAnsi="Times New Roman" w:cs="Times New Roman"/>
            <w:b/>
            <w:bCs/>
            <w:color w:val="000000"/>
            <w:sz w:val="24"/>
            <w:szCs w:val="24"/>
          </w:rPr>
          <w:t>Rashtrapati</w:t>
        </w:r>
        <w:proofErr w:type="spellEnd"/>
        <w:r w:rsidRPr="007A061A">
          <w:rPr>
            <w:rFonts w:ascii="Times New Roman" w:eastAsia="Times New Roman" w:hAnsi="Times New Roman" w:cs="Times New Roman"/>
            <w:b/>
            <w:bCs/>
            <w:color w:val="000000"/>
            <w:sz w:val="24"/>
            <w:szCs w:val="24"/>
          </w:rPr>
          <w:t xml:space="preserve"> </w:t>
        </w:r>
        <w:proofErr w:type="spellStart"/>
        <w:r w:rsidRPr="007A061A">
          <w:rPr>
            <w:rFonts w:ascii="Times New Roman" w:eastAsia="Times New Roman" w:hAnsi="Times New Roman" w:cs="Times New Roman"/>
            <w:b/>
            <w:bCs/>
            <w:color w:val="000000"/>
            <w:sz w:val="24"/>
            <w:szCs w:val="24"/>
          </w:rPr>
          <w:t>Bhavan</w:t>
        </w:r>
        <w:proofErr w:type="spellEnd"/>
        <w:r w:rsidRPr="007A061A">
          <w:rPr>
            <w:rFonts w:ascii="Times New Roman" w:eastAsia="Times New Roman" w:hAnsi="Times New Roman" w:cs="Times New Roman"/>
            <w:color w:val="000000"/>
            <w:sz w:val="24"/>
            <w:szCs w:val="24"/>
          </w:rPr>
          <w:t> is known as the seat and residence of the President of India. The structure is built in a vast area that encompasses 320 acres of land, in a marvelous style that incorporates styles from Indian and European architecture.</w:t>
        </w:r>
      </w:ins>
    </w:p>
    <w:p w:rsidR="007A061A" w:rsidRPr="007A061A" w:rsidRDefault="007A061A" w:rsidP="007A061A">
      <w:pPr>
        <w:spacing w:after="300" w:line="240" w:lineRule="auto"/>
        <w:outlineLvl w:val="1"/>
        <w:rPr>
          <w:ins w:id="90" w:author="Unknown"/>
          <w:rFonts w:ascii="Arial" w:eastAsia="Times New Roman" w:hAnsi="Arial" w:cs="Arial"/>
          <w:b/>
          <w:bCs/>
          <w:color w:val="000000"/>
          <w:sz w:val="36"/>
          <w:szCs w:val="36"/>
        </w:rPr>
      </w:pPr>
      <w:ins w:id="91" w:author="Unknown">
        <w:r w:rsidRPr="007A061A">
          <w:rPr>
            <w:rFonts w:ascii="Arial" w:eastAsia="Times New Roman" w:hAnsi="Arial" w:cs="Arial"/>
            <w:b/>
            <w:bCs/>
            <w:color w:val="000000"/>
            <w:sz w:val="36"/>
            <w:szCs w:val="36"/>
          </w:rPr>
          <w:t xml:space="preserve">19. </w:t>
        </w:r>
        <w:proofErr w:type="spellStart"/>
        <w:r w:rsidRPr="007A061A">
          <w:rPr>
            <w:rFonts w:ascii="Arial" w:eastAsia="Times New Roman" w:hAnsi="Arial" w:cs="Arial"/>
            <w:b/>
            <w:bCs/>
            <w:color w:val="000000"/>
            <w:sz w:val="36"/>
            <w:szCs w:val="36"/>
          </w:rPr>
          <w:t>Mahabodhi</w:t>
        </w:r>
        <w:proofErr w:type="spellEnd"/>
        <w:r w:rsidRPr="007A061A">
          <w:rPr>
            <w:rFonts w:ascii="Arial" w:eastAsia="Times New Roman" w:hAnsi="Arial" w:cs="Arial"/>
            <w:b/>
            <w:bCs/>
            <w:color w:val="000000"/>
            <w:sz w:val="36"/>
            <w:szCs w:val="36"/>
          </w:rPr>
          <w:t xml:space="preserve"> Temple, Bodh Gaya</w:t>
        </w:r>
      </w:ins>
    </w:p>
    <w:p w:rsidR="007A061A" w:rsidRPr="007A061A" w:rsidRDefault="007A061A" w:rsidP="007A061A">
      <w:pPr>
        <w:spacing w:after="105" w:line="240" w:lineRule="auto"/>
        <w:rPr>
          <w:ins w:id="9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08" name="Picture 108" descr="Mahabodhi Temple Bodh G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habodhi Temple Bodh Ga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93" w:author="Unknown"/>
          <w:rFonts w:ascii="Times New Roman" w:eastAsia="Times New Roman" w:hAnsi="Times New Roman" w:cs="Times New Roman"/>
          <w:color w:val="000000"/>
          <w:sz w:val="24"/>
          <w:szCs w:val="24"/>
        </w:rPr>
      </w:pPr>
      <w:ins w:id="94" w:author="Unknown">
        <w:r w:rsidRPr="007A061A">
          <w:rPr>
            <w:rFonts w:ascii="Times New Roman" w:eastAsia="Times New Roman" w:hAnsi="Times New Roman" w:cs="Times New Roman"/>
            <w:color w:val="000000"/>
            <w:sz w:val="24"/>
            <w:szCs w:val="24"/>
          </w:rPr>
          <w:t>The </w:t>
        </w:r>
        <w:proofErr w:type="spellStart"/>
        <w:r w:rsidRPr="007A061A">
          <w:rPr>
            <w:rFonts w:ascii="Times New Roman" w:eastAsia="Times New Roman" w:hAnsi="Times New Roman" w:cs="Times New Roman"/>
            <w:b/>
            <w:bCs/>
            <w:color w:val="000000"/>
            <w:sz w:val="24"/>
            <w:szCs w:val="24"/>
          </w:rPr>
          <w:t>Mahabodhi</w:t>
        </w:r>
        <w:proofErr w:type="spellEnd"/>
        <w:r w:rsidRPr="007A061A">
          <w:rPr>
            <w:rFonts w:ascii="Times New Roman" w:eastAsia="Times New Roman" w:hAnsi="Times New Roman" w:cs="Times New Roman"/>
            <w:b/>
            <w:bCs/>
            <w:color w:val="000000"/>
            <w:sz w:val="24"/>
            <w:szCs w:val="24"/>
          </w:rPr>
          <w:t xml:space="preserve"> Temple</w:t>
        </w:r>
        <w:r w:rsidRPr="007A061A">
          <w:rPr>
            <w:rFonts w:ascii="Times New Roman" w:eastAsia="Times New Roman" w:hAnsi="Times New Roman" w:cs="Times New Roman"/>
            <w:color w:val="000000"/>
            <w:sz w:val="24"/>
            <w:szCs w:val="24"/>
          </w:rPr>
          <w:t> is one of the major pilgrim site for the Buddhists as it the place where Lord Buddha received enlightenment. The temple is located at a distance of 96 kilometers from Patna and is also the sight of the Bodhi Tree, the exact spot where Siddhartha Gautama meditated in around 589 BC.</w:t>
        </w:r>
      </w:ins>
    </w:p>
    <w:p w:rsidR="007A061A" w:rsidRPr="007A061A" w:rsidRDefault="007A061A" w:rsidP="007A061A">
      <w:pPr>
        <w:spacing w:after="300" w:line="240" w:lineRule="auto"/>
        <w:outlineLvl w:val="1"/>
        <w:rPr>
          <w:ins w:id="95" w:author="Unknown"/>
          <w:rFonts w:ascii="Arial" w:eastAsia="Times New Roman" w:hAnsi="Arial" w:cs="Arial"/>
          <w:b/>
          <w:bCs/>
          <w:color w:val="000000"/>
          <w:sz w:val="36"/>
          <w:szCs w:val="36"/>
        </w:rPr>
      </w:pPr>
      <w:ins w:id="96" w:author="Unknown">
        <w:r w:rsidRPr="007A061A">
          <w:rPr>
            <w:rFonts w:ascii="Arial" w:eastAsia="Times New Roman" w:hAnsi="Arial" w:cs="Arial"/>
            <w:b/>
            <w:bCs/>
            <w:color w:val="000000"/>
            <w:sz w:val="36"/>
            <w:szCs w:val="36"/>
          </w:rPr>
          <w:t xml:space="preserve">20. </w:t>
        </w:r>
        <w:proofErr w:type="spellStart"/>
        <w:r w:rsidRPr="007A061A">
          <w:rPr>
            <w:rFonts w:ascii="Arial" w:eastAsia="Times New Roman" w:hAnsi="Arial" w:cs="Arial"/>
            <w:b/>
            <w:bCs/>
            <w:color w:val="000000"/>
            <w:sz w:val="36"/>
            <w:szCs w:val="36"/>
          </w:rPr>
          <w:t>Meenakshi</w:t>
        </w:r>
        <w:proofErr w:type="spellEnd"/>
        <w:r w:rsidRPr="007A061A">
          <w:rPr>
            <w:rFonts w:ascii="Arial" w:eastAsia="Times New Roman" w:hAnsi="Arial" w:cs="Arial"/>
            <w:b/>
            <w:bCs/>
            <w:color w:val="000000"/>
            <w:sz w:val="36"/>
            <w:szCs w:val="36"/>
          </w:rPr>
          <w:t xml:space="preserve"> Amman Temple, Madurai</w:t>
        </w:r>
      </w:ins>
    </w:p>
    <w:p w:rsidR="007A061A" w:rsidRPr="007A061A" w:rsidRDefault="007A061A" w:rsidP="007A061A">
      <w:pPr>
        <w:spacing w:after="105" w:line="240" w:lineRule="auto"/>
        <w:rPr>
          <w:ins w:id="9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25870"/>
            <wp:effectExtent l="0" t="0" r="0" b="0"/>
            <wp:docPr id="107" name="Picture 107" descr="Meenakshi Amman Temple Madu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enakshi Amman Temple Madura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6270" cy="6325870"/>
                    </a:xfrm>
                    <a:prstGeom prst="rect">
                      <a:avLst/>
                    </a:prstGeom>
                    <a:noFill/>
                    <a:ln>
                      <a:noFill/>
                    </a:ln>
                  </pic:spPr>
                </pic:pic>
              </a:graphicData>
            </a:graphic>
          </wp:inline>
        </w:drawing>
      </w:r>
    </w:p>
    <w:p w:rsidR="007A061A" w:rsidRPr="007A061A" w:rsidRDefault="007A061A" w:rsidP="007A061A">
      <w:pPr>
        <w:spacing w:after="105" w:line="240" w:lineRule="auto"/>
        <w:rPr>
          <w:ins w:id="98" w:author="Unknown"/>
          <w:rFonts w:ascii="Times New Roman" w:eastAsia="Times New Roman" w:hAnsi="Times New Roman" w:cs="Times New Roman"/>
          <w:color w:val="000000"/>
          <w:sz w:val="24"/>
          <w:szCs w:val="24"/>
        </w:rPr>
      </w:pPr>
      <w:ins w:id="99" w:author="Unknown">
        <w:r w:rsidRPr="007A061A">
          <w:rPr>
            <w:rFonts w:ascii="Times New Roman" w:eastAsia="Times New Roman" w:hAnsi="Times New Roman" w:cs="Times New Roman"/>
            <w:color w:val="000000"/>
            <w:sz w:val="24"/>
            <w:szCs w:val="24"/>
          </w:rPr>
          <w:t xml:space="preserve">Dedicated to the Hindu deities </w:t>
        </w:r>
        <w:proofErr w:type="spellStart"/>
        <w:r w:rsidRPr="007A061A">
          <w:rPr>
            <w:rFonts w:ascii="Times New Roman" w:eastAsia="Times New Roman" w:hAnsi="Times New Roman" w:cs="Times New Roman"/>
            <w:color w:val="000000"/>
            <w:sz w:val="24"/>
            <w:szCs w:val="24"/>
          </w:rPr>
          <w:t>Parvati</w:t>
        </w:r>
        <w:proofErr w:type="spellEnd"/>
        <w:r w:rsidRPr="007A061A">
          <w:rPr>
            <w:rFonts w:ascii="Times New Roman" w:eastAsia="Times New Roman" w:hAnsi="Times New Roman" w:cs="Times New Roman"/>
            <w:color w:val="000000"/>
            <w:sz w:val="24"/>
            <w:szCs w:val="24"/>
          </w:rPr>
          <w:t xml:space="preserve"> and Lord Shiva, </w:t>
        </w:r>
        <w:proofErr w:type="spellStart"/>
        <w:r w:rsidRPr="007A061A">
          <w:rPr>
            <w:rFonts w:ascii="Times New Roman" w:eastAsia="Times New Roman" w:hAnsi="Times New Roman" w:cs="Times New Roman"/>
            <w:b/>
            <w:bCs/>
            <w:color w:val="000000"/>
            <w:sz w:val="24"/>
            <w:szCs w:val="24"/>
          </w:rPr>
          <w:t>Meenakshi</w:t>
        </w:r>
        <w:proofErr w:type="spellEnd"/>
        <w:r w:rsidRPr="007A061A">
          <w:rPr>
            <w:rFonts w:ascii="Times New Roman" w:eastAsia="Times New Roman" w:hAnsi="Times New Roman" w:cs="Times New Roman"/>
            <w:b/>
            <w:bCs/>
            <w:color w:val="000000"/>
            <w:sz w:val="24"/>
            <w:szCs w:val="24"/>
          </w:rPr>
          <w:t xml:space="preserve"> Amman Temple</w:t>
        </w:r>
        <w:r w:rsidRPr="007A061A">
          <w:rPr>
            <w:rFonts w:ascii="Times New Roman" w:eastAsia="Times New Roman" w:hAnsi="Times New Roman" w:cs="Times New Roman"/>
            <w:color w:val="000000"/>
            <w:sz w:val="24"/>
            <w:szCs w:val="24"/>
          </w:rPr>
          <w:t> in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"http://www.transindiatravels.com/tamil-nadu/madurai/tourist-places-to-visit-in-madurai"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Madurai</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is a typical Dravidian style temple, with a prominent </w:t>
        </w:r>
        <w:proofErr w:type="spellStart"/>
        <w:r w:rsidRPr="007A061A">
          <w:rPr>
            <w:rFonts w:ascii="Times New Roman" w:eastAsia="Times New Roman" w:hAnsi="Times New Roman" w:cs="Times New Roman"/>
            <w:color w:val="000000"/>
            <w:sz w:val="24"/>
            <w:szCs w:val="24"/>
          </w:rPr>
          <w:t>Gopuram</w:t>
        </w:r>
        <w:proofErr w:type="spellEnd"/>
        <w:r w:rsidRPr="007A061A">
          <w:rPr>
            <w:rFonts w:ascii="Times New Roman" w:eastAsia="Times New Roman" w:hAnsi="Times New Roman" w:cs="Times New Roman"/>
            <w:color w:val="000000"/>
            <w:sz w:val="24"/>
            <w:szCs w:val="24"/>
          </w:rPr>
          <w:t xml:space="preserve"> that reaches almost 50 meters high. The current structure was built during the 17th century, although the temple has existed since ancient times.</w:t>
        </w:r>
      </w:ins>
    </w:p>
    <w:p w:rsidR="007A061A" w:rsidRPr="007A061A" w:rsidRDefault="007A061A" w:rsidP="007A061A">
      <w:pPr>
        <w:spacing w:after="300" w:line="240" w:lineRule="auto"/>
        <w:outlineLvl w:val="1"/>
        <w:rPr>
          <w:ins w:id="100" w:author="Unknown"/>
          <w:rFonts w:ascii="Arial" w:eastAsia="Times New Roman" w:hAnsi="Arial" w:cs="Arial"/>
          <w:b/>
          <w:bCs/>
          <w:color w:val="000000"/>
          <w:sz w:val="36"/>
          <w:szCs w:val="36"/>
        </w:rPr>
      </w:pPr>
      <w:ins w:id="101" w:author="Unknown">
        <w:r w:rsidRPr="007A061A">
          <w:rPr>
            <w:rFonts w:ascii="Arial" w:eastAsia="Times New Roman" w:hAnsi="Arial" w:cs="Arial"/>
            <w:b/>
            <w:bCs/>
            <w:color w:val="000000"/>
            <w:sz w:val="36"/>
            <w:szCs w:val="36"/>
          </w:rPr>
          <w:t xml:space="preserve">21. </w:t>
        </w:r>
        <w:proofErr w:type="spellStart"/>
        <w:r w:rsidRPr="007A061A">
          <w:rPr>
            <w:rFonts w:ascii="Arial" w:eastAsia="Times New Roman" w:hAnsi="Arial" w:cs="Arial"/>
            <w:b/>
            <w:bCs/>
            <w:color w:val="000000"/>
            <w:sz w:val="36"/>
            <w:szCs w:val="36"/>
          </w:rPr>
          <w:t>Khajuraho</w:t>
        </w:r>
        <w:proofErr w:type="spellEnd"/>
        <w:r w:rsidRPr="007A061A">
          <w:rPr>
            <w:rFonts w:ascii="Arial" w:eastAsia="Times New Roman" w:hAnsi="Arial" w:cs="Arial"/>
            <w:b/>
            <w:bCs/>
            <w:color w:val="000000"/>
            <w:sz w:val="36"/>
            <w:szCs w:val="36"/>
          </w:rPr>
          <w:t xml:space="preserve"> Temples, </w:t>
        </w:r>
        <w:proofErr w:type="spellStart"/>
        <w:r w:rsidRPr="007A061A">
          <w:rPr>
            <w:rFonts w:ascii="Arial" w:eastAsia="Times New Roman" w:hAnsi="Arial" w:cs="Arial"/>
            <w:b/>
            <w:bCs/>
            <w:color w:val="000000"/>
            <w:sz w:val="36"/>
            <w:szCs w:val="36"/>
          </w:rPr>
          <w:t>Chattarpur</w:t>
        </w:r>
        <w:proofErr w:type="spellEnd"/>
      </w:ins>
    </w:p>
    <w:p w:rsidR="007A061A" w:rsidRPr="007A061A" w:rsidRDefault="007A061A" w:rsidP="007A061A">
      <w:pPr>
        <w:spacing w:after="105" w:line="240" w:lineRule="auto"/>
        <w:rPr>
          <w:ins w:id="10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25870"/>
            <wp:effectExtent l="0" t="0" r="0" b="0"/>
            <wp:docPr id="106" name="Picture 106" descr="Khajuraho Temples Chattar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ajuraho Temples Chattarpu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6270" cy="6325870"/>
                    </a:xfrm>
                    <a:prstGeom prst="rect">
                      <a:avLst/>
                    </a:prstGeom>
                    <a:noFill/>
                    <a:ln>
                      <a:noFill/>
                    </a:ln>
                  </pic:spPr>
                </pic:pic>
              </a:graphicData>
            </a:graphic>
          </wp:inline>
        </w:drawing>
      </w:r>
    </w:p>
    <w:p w:rsidR="007A061A" w:rsidRPr="007A061A" w:rsidRDefault="007A061A" w:rsidP="007A061A">
      <w:pPr>
        <w:spacing w:after="105" w:line="240" w:lineRule="auto"/>
        <w:rPr>
          <w:ins w:id="103" w:author="Unknown"/>
          <w:rFonts w:ascii="Times New Roman" w:eastAsia="Times New Roman" w:hAnsi="Times New Roman" w:cs="Times New Roman"/>
          <w:color w:val="000000"/>
          <w:sz w:val="24"/>
          <w:szCs w:val="24"/>
        </w:rPr>
      </w:pPr>
      <w:ins w:id="104" w:author="Unknown">
        <w:r w:rsidRPr="007A061A">
          <w:rPr>
            <w:rFonts w:ascii="Times New Roman" w:eastAsia="Times New Roman" w:hAnsi="Times New Roman" w:cs="Times New Roman"/>
            <w:color w:val="000000"/>
            <w:sz w:val="24"/>
            <w:szCs w:val="24"/>
          </w:rPr>
          <w:t>Located at around 175 kilometers from Jhansi, the </w:t>
        </w:r>
        <w:proofErr w:type="spellStart"/>
        <w:r w:rsidRPr="007A061A">
          <w:rPr>
            <w:rFonts w:ascii="Times New Roman" w:eastAsia="Times New Roman" w:hAnsi="Times New Roman" w:cs="Times New Roman"/>
            <w:b/>
            <w:bCs/>
            <w:color w:val="000000"/>
            <w:sz w:val="24"/>
            <w:szCs w:val="24"/>
          </w:rPr>
          <w:fldChar w:fldCharType="begin"/>
        </w:r>
        <w:r w:rsidRPr="007A061A">
          <w:rPr>
            <w:rFonts w:ascii="Times New Roman" w:eastAsia="Times New Roman" w:hAnsi="Times New Roman" w:cs="Times New Roman"/>
            <w:b/>
            <w:bCs/>
            <w:color w:val="000000"/>
            <w:sz w:val="24"/>
            <w:szCs w:val="24"/>
          </w:rPr>
          <w:instrText xml:space="preserve"> HYPERLINK "http://www.transindiatravels.com/madhya-pradesh/khajuraho/tourist-places-to-visit-in-khajuraho" </w:instrText>
        </w:r>
        <w:r w:rsidRPr="007A061A">
          <w:rPr>
            <w:rFonts w:ascii="Times New Roman" w:eastAsia="Times New Roman" w:hAnsi="Times New Roman" w:cs="Times New Roman"/>
            <w:b/>
            <w:bCs/>
            <w:color w:val="000000"/>
            <w:sz w:val="24"/>
            <w:szCs w:val="24"/>
          </w:rPr>
          <w:fldChar w:fldCharType="separate"/>
        </w:r>
        <w:r w:rsidRPr="007A061A">
          <w:rPr>
            <w:rFonts w:ascii="Times New Roman" w:eastAsia="Times New Roman" w:hAnsi="Times New Roman" w:cs="Times New Roman"/>
            <w:b/>
            <w:bCs/>
            <w:color w:val="DD8500"/>
            <w:sz w:val="24"/>
            <w:szCs w:val="24"/>
            <w:u w:val="single"/>
          </w:rPr>
          <w:t>Khajuraho</w:t>
        </w:r>
        <w:proofErr w:type="spellEnd"/>
        <w:r w:rsidRPr="007A061A">
          <w:rPr>
            <w:rFonts w:ascii="Times New Roman" w:eastAsia="Times New Roman" w:hAnsi="Times New Roman" w:cs="Times New Roman"/>
            <w:b/>
            <w:bCs/>
            <w:color w:val="000000"/>
            <w:sz w:val="24"/>
            <w:szCs w:val="24"/>
          </w:rPr>
          <w:fldChar w:fldCharType="end"/>
        </w:r>
        <w:r w:rsidRPr="007A061A">
          <w:rPr>
            <w:rFonts w:ascii="Times New Roman" w:eastAsia="Times New Roman" w:hAnsi="Times New Roman" w:cs="Times New Roman"/>
            <w:b/>
            <w:bCs/>
            <w:color w:val="000000"/>
            <w:sz w:val="24"/>
            <w:szCs w:val="24"/>
          </w:rPr>
          <w:t> Group of Temples</w:t>
        </w:r>
        <w:r w:rsidRPr="007A061A">
          <w:rPr>
            <w:rFonts w:ascii="Times New Roman" w:eastAsia="Times New Roman" w:hAnsi="Times New Roman" w:cs="Times New Roman"/>
            <w:color w:val="000000"/>
            <w:sz w:val="24"/>
            <w:szCs w:val="24"/>
          </w:rPr>
          <w:t xml:space="preserve"> is a UNESCO World Heritage Site built around the 1st century AD by the </w:t>
        </w:r>
        <w:proofErr w:type="spellStart"/>
        <w:r w:rsidRPr="007A061A">
          <w:rPr>
            <w:rFonts w:ascii="Times New Roman" w:eastAsia="Times New Roman" w:hAnsi="Times New Roman" w:cs="Times New Roman"/>
            <w:color w:val="000000"/>
            <w:sz w:val="24"/>
            <w:szCs w:val="24"/>
          </w:rPr>
          <w:t>Chandela</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Rajputs</w:t>
        </w:r>
        <w:proofErr w:type="spellEnd"/>
        <w:r w:rsidRPr="007A061A">
          <w:rPr>
            <w:rFonts w:ascii="Times New Roman" w:eastAsia="Times New Roman" w:hAnsi="Times New Roman" w:cs="Times New Roman"/>
            <w:color w:val="000000"/>
            <w:sz w:val="24"/>
            <w:szCs w:val="24"/>
          </w:rPr>
          <w:t xml:space="preserve">. The construction of the temples is a remarkable example of the Hindu </w:t>
        </w:r>
        <w:proofErr w:type="spellStart"/>
        <w:r w:rsidRPr="007A061A">
          <w:rPr>
            <w:rFonts w:ascii="Times New Roman" w:eastAsia="Times New Roman" w:hAnsi="Times New Roman" w:cs="Times New Roman"/>
            <w:color w:val="000000"/>
            <w:sz w:val="24"/>
            <w:szCs w:val="24"/>
          </w:rPr>
          <w:t>Nagara</w:t>
        </w:r>
        <w:proofErr w:type="spellEnd"/>
        <w:r w:rsidRPr="007A061A">
          <w:rPr>
            <w:rFonts w:ascii="Times New Roman" w:eastAsia="Times New Roman" w:hAnsi="Times New Roman" w:cs="Times New Roman"/>
            <w:color w:val="000000"/>
            <w:sz w:val="24"/>
            <w:szCs w:val="24"/>
          </w:rPr>
          <w:t xml:space="preserve"> style architecture and is also famous for its sculptures depicting various deities, animals, mythical creatures and erotica.</w:t>
        </w:r>
      </w:ins>
    </w:p>
    <w:p w:rsidR="007A061A" w:rsidRPr="007A061A" w:rsidRDefault="007A061A" w:rsidP="007A061A">
      <w:pPr>
        <w:spacing w:after="300" w:line="240" w:lineRule="auto"/>
        <w:outlineLvl w:val="1"/>
        <w:rPr>
          <w:ins w:id="105" w:author="Unknown"/>
          <w:rFonts w:ascii="Arial" w:eastAsia="Times New Roman" w:hAnsi="Arial" w:cs="Arial"/>
          <w:b/>
          <w:bCs/>
          <w:color w:val="000000"/>
          <w:sz w:val="36"/>
          <w:szCs w:val="36"/>
        </w:rPr>
      </w:pPr>
      <w:ins w:id="106" w:author="Unknown">
        <w:r w:rsidRPr="007A061A">
          <w:rPr>
            <w:rFonts w:ascii="Arial" w:eastAsia="Times New Roman" w:hAnsi="Arial" w:cs="Arial"/>
            <w:b/>
            <w:bCs/>
            <w:color w:val="000000"/>
            <w:sz w:val="36"/>
            <w:szCs w:val="36"/>
          </w:rPr>
          <w:t xml:space="preserve">22. </w:t>
        </w:r>
        <w:proofErr w:type="spellStart"/>
        <w:r w:rsidRPr="007A061A">
          <w:rPr>
            <w:rFonts w:ascii="Arial" w:eastAsia="Times New Roman" w:hAnsi="Arial" w:cs="Arial"/>
            <w:b/>
            <w:bCs/>
            <w:color w:val="000000"/>
            <w:sz w:val="36"/>
            <w:szCs w:val="36"/>
          </w:rPr>
          <w:t>Elephanta</w:t>
        </w:r>
        <w:proofErr w:type="spellEnd"/>
        <w:r w:rsidRPr="007A061A">
          <w:rPr>
            <w:rFonts w:ascii="Arial" w:eastAsia="Times New Roman" w:hAnsi="Arial" w:cs="Arial"/>
            <w:b/>
            <w:bCs/>
            <w:color w:val="000000"/>
            <w:sz w:val="36"/>
            <w:szCs w:val="36"/>
          </w:rPr>
          <w:t xml:space="preserve"> Caves, Mumbai</w:t>
        </w:r>
      </w:ins>
    </w:p>
    <w:p w:rsidR="007A061A" w:rsidRPr="007A061A" w:rsidRDefault="007A061A" w:rsidP="007A061A">
      <w:pPr>
        <w:spacing w:after="105" w:line="240" w:lineRule="auto"/>
        <w:rPr>
          <w:ins w:id="10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05" name="Picture 105" descr="Elephanta Caves Mum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ephanta Caves Mumba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108" w:author="Unknown"/>
          <w:rFonts w:ascii="Times New Roman" w:eastAsia="Times New Roman" w:hAnsi="Times New Roman" w:cs="Times New Roman"/>
          <w:color w:val="000000"/>
          <w:sz w:val="24"/>
          <w:szCs w:val="24"/>
        </w:rPr>
      </w:pPr>
      <w:ins w:id="109" w:author="Unknown">
        <w:r w:rsidRPr="007A061A">
          <w:rPr>
            <w:rFonts w:ascii="Times New Roman" w:eastAsia="Times New Roman" w:hAnsi="Times New Roman" w:cs="Times New Roman"/>
            <w:color w:val="000000"/>
            <w:sz w:val="24"/>
            <w:szCs w:val="24"/>
          </w:rPr>
          <w:t>The </w:t>
        </w:r>
        <w:proofErr w:type="spellStart"/>
        <w:r w:rsidRPr="007A061A">
          <w:rPr>
            <w:rFonts w:ascii="Times New Roman" w:eastAsia="Times New Roman" w:hAnsi="Times New Roman" w:cs="Times New Roman"/>
            <w:b/>
            <w:bCs/>
            <w:color w:val="000000"/>
            <w:sz w:val="24"/>
            <w:szCs w:val="24"/>
          </w:rPr>
          <w:t>Elephanta</w:t>
        </w:r>
        <w:proofErr w:type="spellEnd"/>
        <w:r w:rsidRPr="007A061A">
          <w:rPr>
            <w:rFonts w:ascii="Times New Roman" w:eastAsia="Times New Roman" w:hAnsi="Times New Roman" w:cs="Times New Roman"/>
            <w:b/>
            <w:bCs/>
            <w:color w:val="000000"/>
            <w:sz w:val="24"/>
            <w:szCs w:val="24"/>
          </w:rPr>
          <w:t xml:space="preserve"> Caves</w:t>
        </w:r>
        <w:r w:rsidRPr="007A061A">
          <w:rPr>
            <w:rFonts w:ascii="Times New Roman" w:eastAsia="Times New Roman" w:hAnsi="Times New Roman" w:cs="Times New Roman"/>
            <w:color w:val="000000"/>
            <w:sz w:val="24"/>
            <w:szCs w:val="24"/>
          </w:rPr>
          <w:t xml:space="preserve"> are located on the </w:t>
        </w:r>
        <w:proofErr w:type="spellStart"/>
        <w:r w:rsidRPr="007A061A">
          <w:rPr>
            <w:rFonts w:ascii="Times New Roman" w:eastAsia="Times New Roman" w:hAnsi="Times New Roman" w:cs="Times New Roman"/>
            <w:color w:val="000000"/>
            <w:sz w:val="24"/>
            <w:szCs w:val="24"/>
          </w:rPr>
          <w:t>Elephanta</w:t>
        </w:r>
        <w:proofErr w:type="spellEnd"/>
        <w:r w:rsidRPr="007A061A">
          <w:rPr>
            <w:rFonts w:ascii="Times New Roman" w:eastAsia="Times New Roman" w:hAnsi="Times New Roman" w:cs="Times New Roman"/>
            <w:color w:val="000000"/>
            <w:sz w:val="24"/>
            <w:szCs w:val="24"/>
          </w:rPr>
          <w:t xml:space="preserve"> Island, at a short distance of 11 kilometers from the Apollo pier in Mumbai. A UNESCO World Heritage Site, the Caves are famous for their ancient rock cut temples dedicated to the Hindu and Buddhist traditions.</w:t>
        </w:r>
      </w:ins>
    </w:p>
    <w:p w:rsidR="007A061A" w:rsidRPr="007A061A" w:rsidRDefault="007A061A" w:rsidP="007A061A">
      <w:pPr>
        <w:spacing w:after="300" w:line="240" w:lineRule="auto"/>
        <w:outlineLvl w:val="1"/>
        <w:rPr>
          <w:ins w:id="110" w:author="Unknown"/>
          <w:rFonts w:ascii="Arial" w:eastAsia="Times New Roman" w:hAnsi="Arial" w:cs="Arial"/>
          <w:b/>
          <w:bCs/>
          <w:color w:val="000000"/>
          <w:sz w:val="36"/>
          <w:szCs w:val="36"/>
        </w:rPr>
      </w:pPr>
      <w:ins w:id="111" w:author="Unknown">
        <w:r w:rsidRPr="007A061A">
          <w:rPr>
            <w:rFonts w:ascii="Arial" w:eastAsia="Times New Roman" w:hAnsi="Arial" w:cs="Arial"/>
            <w:b/>
            <w:bCs/>
            <w:color w:val="000000"/>
            <w:sz w:val="36"/>
            <w:szCs w:val="36"/>
          </w:rPr>
          <w:t>23. 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"http://www.transindiatravels.com/rajasthan/udaipur/city-palace-udaipur/"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City Palace, Udaipur</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1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04" name="Picture 104" descr="City Palace Udai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ty Palace Udaipu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113" w:author="Unknown"/>
          <w:rFonts w:ascii="Times New Roman" w:eastAsia="Times New Roman" w:hAnsi="Times New Roman" w:cs="Times New Roman"/>
          <w:color w:val="000000"/>
          <w:sz w:val="24"/>
          <w:szCs w:val="24"/>
        </w:rPr>
      </w:pPr>
      <w:ins w:id="114" w:author="Unknown">
        <w:r w:rsidRPr="007A061A">
          <w:rPr>
            <w:rFonts w:ascii="Times New Roman" w:eastAsia="Times New Roman" w:hAnsi="Times New Roman" w:cs="Times New Roman"/>
            <w:color w:val="000000"/>
            <w:sz w:val="24"/>
            <w:szCs w:val="24"/>
          </w:rPr>
          <w:t xml:space="preserve">After leaving </w:t>
        </w:r>
        <w:proofErr w:type="spellStart"/>
        <w:r w:rsidRPr="007A061A">
          <w:rPr>
            <w:rFonts w:ascii="Times New Roman" w:eastAsia="Times New Roman" w:hAnsi="Times New Roman" w:cs="Times New Roman"/>
            <w:color w:val="000000"/>
            <w:sz w:val="24"/>
            <w:szCs w:val="24"/>
          </w:rPr>
          <w:t>Chittor</w:t>
        </w:r>
        <w:proofErr w:type="spellEnd"/>
        <w:r w:rsidRPr="007A061A">
          <w:rPr>
            <w:rFonts w:ascii="Times New Roman" w:eastAsia="Times New Roman" w:hAnsi="Times New Roman" w:cs="Times New Roman"/>
            <w:color w:val="000000"/>
            <w:sz w:val="24"/>
            <w:szCs w:val="24"/>
          </w:rPr>
          <w:t xml:space="preserve"> due to its strategic disadvantage, the </w:t>
        </w:r>
        <w:proofErr w:type="spellStart"/>
        <w:r w:rsidRPr="007A061A">
          <w:rPr>
            <w:rFonts w:ascii="Times New Roman" w:eastAsia="Times New Roman" w:hAnsi="Times New Roman" w:cs="Times New Roman"/>
            <w:color w:val="000000"/>
            <w:sz w:val="24"/>
            <w:szCs w:val="24"/>
          </w:rPr>
          <w:t>Sisodiya</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Rajputs</w:t>
        </w:r>
        <w:proofErr w:type="spellEnd"/>
        <w:r w:rsidRPr="007A061A">
          <w:rPr>
            <w:rFonts w:ascii="Times New Roman" w:eastAsia="Times New Roman" w:hAnsi="Times New Roman" w:cs="Times New Roman"/>
            <w:color w:val="000000"/>
            <w:sz w:val="24"/>
            <w:szCs w:val="24"/>
          </w:rPr>
          <w:t xml:space="preserve"> established their new kingdom as the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"http://www.transindiatravels.com/rajasthan/udaipur/tourist-places-to-visit-in-udaipur/"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city of Udaipur</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xml:space="preserve"> and made it the capital of </w:t>
        </w:r>
        <w:proofErr w:type="spellStart"/>
        <w:r w:rsidRPr="007A061A">
          <w:rPr>
            <w:rFonts w:ascii="Times New Roman" w:eastAsia="Times New Roman" w:hAnsi="Times New Roman" w:cs="Times New Roman"/>
            <w:color w:val="000000"/>
            <w:sz w:val="24"/>
            <w:szCs w:val="24"/>
          </w:rPr>
          <w:t>Mewar</w:t>
        </w:r>
        <w:proofErr w:type="spellEnd"/>
        <w:r w:rsidRPr="007A061A">
          <w:rPr>
            <w:rFonts w:ascii="Times New Roman" w:eastAsia="Times New Roman" w:hAnsi="Times New Roman" w:cs="Times New Roman"/>
            <w:color w:val="000000"/>
            <w:sz w:val="24"/>
            <w:szCs w:val="24"/>
          </w:rPr>
          <w:t>. The construction of the </w:t>
        </w:r>
        <w:r w:rsidRPr="007A061A">
          <w:rPr>
            <w:rFonts w:ascii="Times New Roman" w:eastAsia="Times New Roman" w:hAnsi="Times New Roman" w:cs="Times New Roman"/>
            <w:b/>
            <w:bCs/>
            <w:color w:val="000000"/>
            <w:sz w:val="24"/>
            <w:szCs w:val="24"/>
          </w:rPr>
          <w:t>City Palace</w:t>
        </w:r>
        <w:r w:rsidRPr="007A061A">
          <w:rPr>
            <w:rFonts w:ascii="Times New Roman" w:eastAsia="Times New Roman" w:hAnsi="Times New Roman" w:cs="Times New Roman"/>
            <w:color w:val="000000"/>
            <w:sz w:val="24"/>
            <w:szCs w:val="24"/>
          </w:rPr>
          <w:t xml:space="preserve"> was started in 1559 by </w:t>
        </w:r>
        <w:proofErr w:type="spellStart"/>
        <w:r w:rsidRPr="007A061A">
          <w:rPr>
            <w:rFonts w:ascii="Times New Roman" w:eastAsia="Times New Roman" w:hAnsi="Times New Roman" w:cs="Times New Roman"/>
            <w:color w:val="000000"/>
            <w:sz w:val="24"/>
            <w:szCs w:val="24"/>
          </w:rPr>
          <w:t>Maharana</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Udai</w:t>
        </w:r>
        <w:proofErr w:type="spellEnd"/>
        <w:r w:rsidRPr="007A061A">
          <w:rPr>
            <w:rFonts w:ascii="Times New Roman" w:eastAsia="Times New Roman" w:hAnsi="Times New Roman" w:cs="Times New Roman"/>
            <w:color w:val="000000"/>
            <w:sz w:val="24"/>
            <w:szCs w:val="24"/>
          </w:rPr>
          <w:t xml:space="preserve"> Singh and was improved by his successors for the next 300 years. The palace is one of the most visited monuments in India and is known for its opulent Hindu Rajput Architecture.</w:t>
        </w:r>
      </w:ins>
    </w:p>
    <w:p w:rsidR="007A061A" w:rsidRPr="007A061A" w:rsidRDefault="007A061A" w:rsidP="007A061A">
      <w:pPr>
        <w:spacing w:after="300" w:line="240" w:lineRule="auto"/>
        <w:outlineLvl w:val="1"/>
        <w:rPr>
          <w:ins w:id="115" w:author="Unknown"/>
          <w:rFonts w:ascii="Arial" w:eastAsia="Times New Roman" w:hAnsi="Arial" w:cs="Arial"/>
          <w:b/>
          <w:bCs/>
          <w:color w:val="000000"/>
          <w:sz w:val="36"/>
          <w:szCs w:val="36"/>
        </w:rPr>
      </w:pPr>
      <w:ins w:id="116" w:author="Unknown">
        <w:r w:rsidRPr="007A061A">
          <w:rPr>
            <w:rFonts w:ascii="Arial" w:eastAsia="Times New Roman" w:hAnsi="Arial" w:cs="Arial"/>
            <w:b/>
            <w:bCs/>
            <w:color w:val="000000"/>
            <w:sz w:val="36"/>
            <w:szCs w:val="36"/>
          </w:rPr>
          <w:t>24. 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"http://www.transindiatravels.com/andaman-and-nicobar-islands/5-places-must-visit-havelock-islands/"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 xml:space="preserve">Havelock Island, </w:t>
        </w:r>
        <w:proofErr w:type="spellStart"/>
        <w:r w:rsidRPr="007A061A">
          <w:rPr>
            <w:rFonts w:ascii="Arial" w:eastAsia="Times New Roman" w:hAnsi="Arial" w:cs="Arial"/>
            <w:b/>
            <w:bCs/>
            <w:color w:val="DD8500"/>
            <w:sz w:val="36"/>
            <w:szCs w:val="36"/>
            <w:u w:val="single"/>
          </w:rPr>
          <w:t>Andamans</w:t>
        </w:r>
        <w:proofErr w:type="spellEnd"/>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1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46190"/>
            <wp:effectExtent l="0" t="0" r="0" b="0"/>
            <wp:docPr id="103" name="Picture 103" descr="Havelock Island Andam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velock Island Andama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6270" cy="6346190"/>
                    </a:xfrm>
                    <a:prstGeom prst="rect">
                      <a:avLst/>
                    </a:prstGeom>
                    <a:noFill/>
                    <a:ln>
                      <a:noFill/>
                    </a:ln>
                  </pic:spPr>
                </pic:pic>
              </a:graphicData>
            </a:graphic>
          </wp:inline>
        </w:drawing>
      </w:r>
    </w:p>
    <w:p w:rsidR="007A061A" w:rsidRPr="007A061A" w:rsidRDefault="007A061A" w:rsidP="007A061A">
      <w:pPr>
        <w:spacing w:after="105" w:line="240" w:lineRule="auto"/>
        <w:rPr>
          <w:ins w:id="118" w:author="Unknown"/>
          <w:rFonts w:ascii="Times New Roman" w:eastAsia="Times New Roman" w:hAnsi="Times New Roman" w:cs="Times New Roman"/>
          <w:color w:val="000000"/>
          <w:sz w:val="24"/>
          <w:szCs w:val="24"/>
        </w:rPr>
      </w:pPr>
      <w:ins w:id="119" w:author="Unknown">
        <w:r w:rsidRPr="007A061A">
          <w:rPr>
            <w:rFonts w:ascii="Times New Roman" w:eastAsia="Times New Roman" w:hAnsi="Times New Roman" w:cs="Times New Roman"/>
            <w:b/>
            <w:bCs/>
            <w:color w:val="000000"/>
            <w:sz w:val="24"/>
            <w:szCs w:val="24"/>
          </w:rPr>
          <w:t>Havelock islands</w:t>
        </w:r>
        <w:r w:rsidRPr="007A061A">
          <w:rPr>
            <w:rFonts w:ascii="Times New Roman" w:eastAsia="Times New Roman" w:hAnsi="Times New Roman" w:cs="Times New Roman"/>
            <w:color w:val="000000"/>
            <w:sz w:val="24"/>
            <w:szCs w:val="24"/>
          </w:rPr>
          <w:t xml:space="preserve"> are located in the </w:t>
        </w:r>
        <w:proofErr w:type="spellStart"/>
        <w:r w:rsidRPr="007A061A">
          <w:rPr>
            <w:rFonts w:ascii="Times New Roman" w:eastAsia="Times New Roman" w:hAnsi="Times New Roman" w:cs="Times New Roman"/>
            <w:color w:val="000000"/>
            <w:sz w:val="24"/>
            <w:szCs w:val="24"/>
          </w:rPr>
          <w:t>Andamans</w:t>
        </w:r>
        <w:proofErr w:type="spellEnd"/>
        <w:r w:rsidRPr="007A061A">
          <w:rPr>
            <w:rFonts w:ascii="Times New Roman" w:eastAsia="Times New Roman" w:hAnsi="Times New Roman" w:cs="Times New Roman"/>
            <w:color w:val="000000"/>
            <w:sz w:val="24"/>
            <w:szCs w:val="24"/>
          </w:rPr>
          <w:t xml:space="preserve"> at a short distance of 57 kilometers from Port Blair. The island is one of the largest in the </w:t>
        </w:r>
        <w:proofErr w:type="spellStart"/>
        <w:r w:rsidRPr="007A061A">
          <w:rPr>
            <w:rFonts w:ascii="Times New Roman" w:eastAsia="Times New Roman" w:hAnsi="Times New Roman" w:cs="Times New Roman"/>
            <w:color w:val="000000"/>
            <w:sz w:val="24"/>
            <w:szCs w:val="24"/>
          </w:rPr>
          <w:t>Andamans</w:t>
        </w:r>
        <w:proofErr w:type="spellEnd"/>
        <w:r w:rsidRPr="007A061A">
          <w:rPr>
            <w:rFonts w:ascii="Times New Roman" w:eastAsia="Times New Roman" w:hAnsi="Times New Roman" w:cs="Times New Roman"/>
            <w:color w:val="000000"/>
            <w:sz w:val="24"/>
            <w:szCs w:val="24"/>
          </w:rPr>
          <w:t xml:space="preserve"> and is known for its exquisite beaches and white sands. The shoreline is strikingly different from most other beaches found in India and is one of the few must visit exotic locations in the country.</w:t>
        </w:r>
      </w:ins>
    </w:p>
    <w:p w:rsidR="007A061A" w:rsidRPr="007A061A" w:rsidRDefault="007A061A" w:rsidP="007A061A">
      <w:pPr>
        <w:spacing w:after="300" w:line="240" w:lineRule="auto"/>
        <w:outlineLvl w:val="1"/>
        <w:rPr>
          <w:ins w:id="120" w:author="Unknown"/>
          <w:rFonts w:ascii="Arial" w:eastAsia="Times New Roman" w:hAnsi="Arial" w:cs="Arial"/>
          <w:b/>
          <w:bCs/>
          <w:color w:val="000000"/>
          <w:sz w:val="36"/>
          <w:szCs w:val="36"/>
        </w:rPr>
      </w:pPr>
      <w:ins w:id="121" w:author="Unknown">
        <w:r w:rsidRPr="007A061A">
          <w:rPr>
            <w:rFonts w:ascii="Arial" w:eastAsia="Times New Roman" w:hAnsi="Arial" w:cs="Arial"/>
            <w:b/>
            <w:bCs/>
            <w:color w:val="000000"/>
            <w:sz w:val="36"/>
            <w:szCs w:val="36"/>
          </w:rPr>
          <w:t>25. </w:t>
        </w:r>
        <w:proofErr w:type="spellStart"/>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"http://www.transindiatravels.com/andhra-pradesh/tirupati/tourist-places-to-visit-in-tirupati"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Tirupati</w:t>
        </w:r>
        <w:proofErr w:type="spellEnd"/>
        <w:r w:rsidRPr="007A061A">
          <w:rPr>
            <w:rFonts w:ascii="Arial" w:eastAsia="Times New Roman" w:hAnsi="Arial" w:cs="Arial"/>
            <w:b/>
            <w:bCs/>
            <w:color w:val="DD8500"/>
            <w:sz w:val="36"/>
            <w:szCs w:val="36"/>
            <w:u w:val="single"/>
          </w:rPr>
          <w:t xml:space="preserve">, </w:t>
        </w:r>
        <w:proofErr w:type="spellStart"/>
        <w:r w:rsidRPr="007A061A">
          <w:rPr>
            <w:rFonts w:ascii="Arial" w:eastAsia="Times New Roman" w:hAnsi="Arial" w:cs="Arial"/>
            <w:b/>
            <w:bCs/>
            <w:color w:val="DD8500"/>
            <w:sz w:val="36"/>
            <w:szCs w:val="36"/>
            <w:u w:val="single"/>
          </w:rPr>
          <w:t>Chittoor</w:t>
        </w:r>
        <w:proofErr w:type="spellEnd"/>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2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7144385"/>
            <wp:effectExtent l="0" t="0" r="0" b="0"/>
            <wp:docPr id="102" name="Picture 102" descr="Tirupati Chitt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rupati Chitto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6270" cy="7144385"/>
                    </a:xfrm>
                    <a:prstGeom prst="rect">
                      <a:avLst/>
                    </a:prstGeom>
                    <a:noFill/>
                    <a:ln>
                      <a:noFill/>
                    </a:ln>
                  </pic:spPr>
                </pic:pic>
              </a:graphicData>
            </a:graphic>
          </wp:inline>
        </w:drawing>
      </w:r>
    </w:p>
    <w:p w:rsidR="007A061A" w:rsidRPr="007A061A" w:rsidRDefault="007A061A" w:rsidP="007A061A">
      <w:pPr>
        <w:spacing w:after="105" w:line="240" w:lineRule="auto"/>
        <w:rPr>
          <w:ins w:id="123" w:author="Unknown"/>
          <w:rFonts w:ascii="Times New Roman" w:eastAsia="Times New Roman" w:hAnsi="Times New Roman" w:cs="Times New Roman"/>
          <w:color w:val="000000"/>
          <w:sz w:val="24"/>
          <w:szCs w:val="24"/>
        </w:rPr>
      </w:pPr>
      <w:ins w:id="124" w:author="Unknown">
        <w:r w:rsidRPr="007A061A">
          <w:rPr>
            <w:rFonts w:ascii="Times New Roman" w:eastAsia="Times New Roman" w:hAnsi="Times New Roman" w:cs="Times New Roman"/>
            <w:color w:val="000000"/>
            <w:sz w:val="24"/>
            <w:szCs w:val="24"/>
          </w:rPr>
          <w:t xml:space="preserve">Dedicated to Lord </w:t>
        </w:r>
        <w:proofErr w:type="spellStart"/>
        <w:r w:rsidRPr="007A061A">
          <w:rPr>
            <w:rFonts w:ascii="Times New Roman" w:eastAsia="Times New Roman" w:hAnsi="Times New Roman" w:cs="Times New Roman"/>
            <w:color w:val="000000"/>
            <w:sz w:val="24"/>
            <w:szCs w:val="24"/>
          </w:rPr>
          <w:t>Venkateshwara</w:t>
        </w:r>
        <w:proofErr w:type="spellEnd"/>
        <w:r w:rsidRPr="007A061A">
          <w:rPr>
            <w:rFonts w:ascii="Times New Roman" w:eastAsia="Times New Roman" w:hAnsi="Times New Roman" w:cs="Times New Roman"/>
            <w:color w:val="000000"/>
            <w:sz w:val="24"/>
            <w:szCs w:val="24"/>
          </w:rPr>
          <w:t>, a form of the Hindu deity Lord Vishnu, </w:t>
        </w:r>
        <w:proofErr w:type="spellStart"/>
        <w:r w:rsidRPr="007A061A">
          <w:rPr>
            <w:rFonts w:ascii="Times New Roman" w:eastAsia="Times New Roman" w:hAnsi="Times New Roman" w:cs="Times New Roman"/>
            <w:b/>
            <w:bCs/>
            <w:color w:val="000000"/>
            <w:sz w:val="24"/>
            <w:szCs w:val="24"/>
          </w:rPr>
          <w:t>Tirupati</w:t>
        </w:r>
        <w:proofErr w:type="spellEnd"/>
        <w:r w:rsidRPr="007A061A">
          <w:rPr>
            <w:rFonts w:ascii="Times New Roman" w:eastAsia="Times New Roman" w:hAnsi="Times New Roman" w:cs="Times New Roman"/>
            <w:color w:val="000000"/>
            <w:sz w:val="24"/>
            <w:szCs w:val="24"/>
          </w:rPr>
          <w:t xml:space="preserve"> is regarded as the richest Hindu temple in the world and is known for its remarkable Dravidian architecture. The temple is also located atop the </w:t>
        </w:r>
        <w:proofErr w:type="spellStart"/>
        <w:r w:rsidRPr="007A061A">
          <w:rPr>
            <w:rFonts w:ascii="Times New Roman" w:eastAsia="Times New Roman" w:hAnsi="Times New Roman" w:cs="Times New Roman"/>
            <w:color w:val="000000"/>
            <w:sz w:val="24"/>
            <w:szCs w:val="24"/>
          </w:rPr>
          <w:t>Tirumala</w:t>
        </w:r>
        <w:proofErr w:type="spellEnd"/>
        <w:r w:rsidRPr="007A061A">
          <w:rPr>
            <w:rFonts w:ascii="Times New Roman" w:eastAsia="Times New Roman" w:hAnsi="Times New Roman" w:cs="Times New Roman"/>
            <w:color w:val="000000"/>
            <w:sz w:val="24"/>
            <w:szCs w:val="24"/>
          </w:rPr>
          <w:t xml:space="preserve"> hill at an elevation of 853 meters above sea level.</w:t>
        </w:r>
      </w:ins>
    </w:p>
    <w:p w:rsidR="007A061A" w:rsidRPr="007A061A" w:rsidRDefault="007A061A" w:rsidP="007A061A">
      <w:pPr>
        <w:spacing w:after="300" w:line="240" w:lineRule="auto"/>
        <w:outlineLvl w:val="1"/>
        <w:rPr>
          <w:ins w:id="125" w:author="Unknown"/>
          <w:rFonts w:ascii="Arial" w:eastAsia="Times New Roman" w:hAnsi="Arial" w:cs="Arial"/>
          <w:b/>
          <w:bCs/>
          <w:color w:val="000000"/>
          <w:sz w:val="36"/>
          <w:szCs w:val="36"/>
        </w:rPr>
      </w:pPr>
      <w:ins w:id="126" w:author="Unknown">
        <w:r w:rsidRPr="007A061A">
          <w:rPr>
            <w:rFonts w:ascii="Arial" w:eastAsia="Times New Roman" w:hAnsi="Arial" w:cs="Arial"/>
            <w:b/>
            <w:bCs/>
            <w:color w:val="000000"/>
            <w:sz w:val="36"/>
            <w:szCs w:val="36"/>
          </w:rPr>
          <w:t xml:space="preserve">26. </w:t>
        </w:r>
        <w:proofErr w:type="spellStart"/>
        <w:r w:rsidRPr="007A061A">
          <w:rPr>
            <w:rFonts w:ascii="Arial" w:eastAsia="Times New Roman" w:hAnsi="Arial" w:cs="Arial"/>
            <w:b/>
            <w:bCs/>
            <w:color w:val="000000"/>
            <w:sz w:val="36"/>
            <w:szCs w:val="36"/>
          </w:rPr>
          <w:t>Tawang</w:t>
        </w:r>
        <w:proofErr w:type="spellEnd"/>
        <w:r w:rsidRPr="007A061A">
          <w:rPr>
            <w:rFonts w:ascii="Arial" w:eastAsia="Times New Roman" w:hAnsi="Arial" w:cs="Arial"/>
            <w:b/>
            <w:bCs/>
            <w:color w:val="000000"/>
            <w:sz w:val="36"/>
            <w:szCs w:val="36"/>
          </w:rPr>
          <w:t xml:space="preserve"> Monastery, </w:t>
        </w:r>
        <w:proofErr w:type="spellStart"/>
        <w:r w:rsidRPr="007A061A">
          <w:rPr>
            <w:rFonts w:ascii="Arial" w:eastAsia="Times New Roman" w:hAnsi="Arial" w:cs="Arial"/>
            <w:b/>
            <w:bCs/>
            <w:color w:val="000000"/>
            <w:sz w:val="36"/>
            <w:szCs w:val="36"/>
          </w:rPr>
          <w:t>Tawang</w:t>
        </w:r>
        <w:proofErr w:type="spellEnd"/>
      </w:ins>
    </w:p>
    <w:p w:rsidR="007A061A" w:rsidRPr="007A061A" w:rsidRDefault="007A061A" w:rsidP="007A061A">
      <w:pPr>
        <w:spacing w:after="105" w:line="240" w:lineRule="auto"/>
        <w:rPr>
          <w:ins w:id="12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32855"/>
            <wp:effectExtent l="0" t="0" r="0" b="0"/>
            <wp:docPr id="101" name="Picture 101" descr="Tawang Monastery, Taw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wang Monastery, Tawa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6270" cy="6332855"/>
                    </a:xfrm>
                    <a:prstGeom prst="rect">
                      <a:avLst/>
                    </a:prstGeom>
                    <a:noFill/>
                    <a:ln>
                      <a:noFill/>
                    </a:ln>
                  </pic:spPr>
                </pic:pic>
              </a:graphicData>
            </a:graphic>
          </wp:inline>
        </w:drawing>
      </w:r>
    </w:p>
    <w:p w:rsidR="007A061A" w:rsidRPr="007A061A" w:rsidRDefault="007A061A" w:rsidP="007A061A">
      <w:pPr>
        <w:spacing w:after="105" w:line="240" w:lineRule="auto"/>
        <w:rPr>
          <w:ins w:id="128" w:author="Unknown"/>
          <w:rFonts w:ascii="Times New Roman" w:eastAsia="Times New Roman" w:hAnsi="Times New Roman" w:cs="Times New Roman"/>
          <w:color w:val="000000"/>
          <w:sz w:val="24"/>
          <w:szCs w:val="24"/>
        </w:rPr>
      </w:pPr>
      <w:ins w:id="129" w:author="Unknown">
        <w:r w:rsidRPr="007A061A">
          <w:rPr>
            <w:rFonts w:ascii="Times New Roman" w:eastAsia="Times New Roman" w:hAnsi="Times New Roman" w:cs="Times New Roman"/>
            <w:color w:val="000000"/>
            <w:sz w:val="24"/>
            <w:szCs w:val="24"/>
          </w:rPr>
          <w:t>Known as the largest monastery in India, </w:t>
        </w:r>
        <w:proofErr w:type="spellStart"/>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"http://www.transindiatravels.com/arunachal-pradesh/tawang/tourist-places-to-visit-in-tawang"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b/>
            <w:bCs/>
            <w:color w:val="DD8500"/>
            <w:sz w:val="24"/>
            <w:szCs w:val="24"/>
          </w:rPr>
          <w:t>Tawang</w:t>
        </w:r>
        <w:proofErr w:type="spellEnd"/>
        <w:r w:rsidRPr="007A061A">
          <w:rPr>
            <w:rFonts w:ascii="Times New Roman" w:eastAsia="Times New Roman" w:hAnsi="Times New Roman" w:cs="Times New Roman"/>
            <w:b/>
            <w:bCs/>
            <w:color w:val="DD8500"/>
            <w:sz w:val="24"/>
            <w:szCs w:val="24"/>
          </w:rPr>
          <w:t xml:space="preserve"> Monastery</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was founded in the 17th century, under the orders from the 5th Dalai Lama of the Tibetan Buddhist sect. The building is located at an elevation of 3000 meters above sea level and is known for its scenic views and remarkable architecture.</w:t>
        </w:r>
      </w:ins>
    </w:p>
    <w:p w:rsidR="007A061A" w:rsidRPr="007A061A" w:rsidRDefault="007A061A" w:rsidP="007A061A">
      <w:pPr>
        <w:spacing w:after="300" w:line="240" w:lineRule="auto"/>
        <w:outlineLvl w:val="1"/>
        <w:rPr>
          <w:ins w:id="130" w:author="Unknown"/>
          <w:rFonts w:ascii="Arial" w:eastAsia="Times New Roman" w:hAnsi="Arial" w:cs="Arial"/>
          <w:b/>
          <w:bCs/>
          <w:color w:val="000000"/>
          <w:sz w:val="36"/>
          <w:szCs w:val="36"/>
        </w:rPr>
      </w:pPr>
      <w:ins w:id="131" w:author="Unknown">
        <w:r w:rsidRPr="007A061A">
          <w:rPr>
            <w:rFonts w:ascii="Arial" w:eastAsia="Times New Roman" w:hAnsi="Arial" w:cs="Arial"/>
            <w:b/>
            <w:bCs/>
            <w:color w:val="000000"/>
            <w:sz w:val="36"/>
            <w:szCs w:val="36"/>
          </w:rPr>
          <w:t>27. </w:t>
        </w:r>
        <w:proofErr w:type="spellStart"/>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"http://www.transindiatravels.com/assam/kaziranga-national-park/"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Kaziranga</w:t>
        </w:r>
        <w:proofErr w:type="spellEnd"/>
        <w:r w:rsidRPr="007A061A">
          <w:rPr>
            <w:rFonts w:ascii="Arial" w:eastAsia="Times New Roman" w:hAnsi="Arial" w:cs="Arial"/>
            <w:b/>
            <w:bCs/>
            <w:color w:val="DD8500"/>
            <w:sz w:val="36"/>
            <w:szCs w:val="36"/>
            <w:u w:val="single"/>
          </w:rPr>
          <w:t xml:space="preserve"> National Park, Assam</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3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100" name="Picture 100" descr="Kaziranga National Park, As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aziranga National Park, Ass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133" w:author="Unknown"/>
          <w:rFonts w:ascii="Times New Roman" w:eastAsia="Times New Roman" w:hAnsi="Times New Roman" w:cs="Times New Roman"/>
          <w:color w:val="000000"/>
          <w:sz w:val="24"/>
          <w:szCs w:val="24"/>
        </w:rPr>
      </w:pPr>
      <w:ins w:id="134" w:author="Unknown">
        <w:r w:rsidRPr="007A061A">
          <w:rPr>
            <w:rFonts w:ascii="Times New Roman" w:eastAsia="Times New Roman" w:hAnsi="Times New Roman" w:cs="Times New Roman"/>
            <w:color w:val="000000"/>
            <w:sz w:val="24"/>
            <w:szCs w:val="24"/>
          </w:rPr>
          <w:t>The </w:t>
        </w:r>
        <w:proofErr w:type="spellStart"/>
        <w:r w:rsidRPr="007A061A">
          <w:rPr>
            <w:rFonts w:ascii="Times New Roman" w:eastAsia="Times New Roman" w:hAnsi="Times New Roman" w:cs="Times New Roman"/>
            <w:b/>
            <w:bCs/>
            <w:color w:val="000000"/>
            <w:sz w:val="24"/>
            <w:szCs w:val="24"/>
          </w:rPr>
          <w:t>Kaziranga</w:t>
        </w:r>
        <w:proofErr w:type="spellEnd"/>
        <w:r w:rsidRPr="007A061A">
          <w:rPr>
            <w:rFonts w:ascii="Times New Roman" w:eastAsia="Times New Roman" w:hAnsi="Times New Roman" w:cs="Times New Roman"/>
            <w:b/>
            <w:bCs/>
            <w:color w:val="000000"/>
            <w:sz w:val="24"/>
            <w:szCs w:val="24"/>
          </w:rPr>
          <w:t xml:space="preserve"> National Park</w:t>
        </w:r>
        <w:r w:rsidRPr="007A061A">
          <w:rPr>
            <w:rFonts w:ascii="Times New Roman" w:eastAsia="Times New Roman" w:hAnsi="Times New Roman" w:cs="Times New Roman"/>
            <w:color w:val="000000"/>
            <w:sz w:val="24"/>
            <w:szCs w:val="24"/>
          </w:rPr>
          <w:t> is a UNESCO World Heritage Site and is known to be one of the last few strongholds of the one-horned rhinoceros. It is spread around an area of 430 sq. kilometers and is known for its varied terrain and vegetation that houses a large number of wildlife species.</w:t>
        </w:r>
      </w:ins>
    </w:p>
    <w:p w:rsidR="007A061A" w:rsidRPr="007A061A" w:rsidRDefault="007A061A" w:rsidP="007A061A">
      <w:pPr>
        <w:spacing w:after="300" w:line="240" w:lineRule="auto"/>
        <w:outlineLvl w:val="1"/>
        <w:rPr>
          <w:ins w:id="135" w:author="Unknown"/>
          <w:rFonts w:ascii="Arial" w:eastAsia="Times New Roman" w:hAnsi="Arial" w:cs="Arial"/>
          <w:b/>
          <w:bCs/>
          <w:color w:val="000000"/>
          <w:sz w:val="36"/>
          <w:szCs w:val="36"/>
        </w:rPr>
      </w:pPr>
      <w:ins w:id="136" w:author="Unknown">
        <w:r w:rsidRPr="007A061A">
          <w:rPr>
            <w:rFonts w:ascii="Arial" w:eastAsia="Times New Roman" w:hAnsi="Arial" w:cs="Arial"/>
            <w:b/>
            <w:bCs/>
            <w:color w:val="000000"/>
            <w:sz w:val="36"/>
            <w:szCs w:val="36"/>
          </w:rPr>
          <w:t xml:space="preserve">28. </w:t>
        </w:r>
        <w:proofErr w:type="spellStart"/>
        <w:r w:rsidRPr="007A061A">
          <w:rPr>
            <w:rFonts w:ascii="Arial" w:eastAsia="Times New Roman" w:hAnsi="Arial" w:cs="Arial"/>
            <w:b/>
            <w:bCs/>
            <w:color w:val="000000"/>
            <w:sz w:val="36"/>
            <w:szCs w:val="36"/>
          </w:rPr>
          <w:t>Kesaria</w:t>
        </w:r>
        <w:proofErr w:type="spellEnd"/>
        <w:r w:rsidRPr="007A061A">
          <w:rPr>
            <w:rFonts w:ascii="Arial" w:eastAsia="Times New Roman" w:hAnsi="Arial" w:cs="Arial"/>
            <w:b/>
            <w:bCs/>
            <w:color w:val="000000"/>
            <w:sz w:val="36"/>
            <w:szCs w:val="36"/>
          </w:rPr>
          <w:t xml:space="preserve"> </w:t>
        </w:r>
        <w:proofErr w:type="spellStart"/>
        <w:r w:rsidRPr="007A061A">
          <w:rPr>
            <w:rFonts w:ascii="Arial" w:eastAsia="Times New Roman" w:hAnsi="Arial" w:cs="Arial"/>
            <w:b/>
            <w:bCs/>
            <w:color w:val="000000"/>
            <w:sz w:val="36"/>
            <w:szCs w:val="36"/>
          </w:rPr>
          <w:t>Stupa</w:t>
        </w:r>
        <w:proofErr w:type="spellEnd"/>
        <w:r w:rsidRPr="007A061A">
          <w:rPr>
            <w:rFonts w:ascii="Arial" w:eastAsia="Times New Roman" w:hAnsi="Arial" w:cs="Arial"/>
            <w:b/>
            <w:bCs/>
            <w:color w:val="000000"/>
            <w:sz w:val="36"/>
            <w:szCs w:val="36"/>
          </w:rPr>
          <w:t xml:space="preserve">, </w:t>
        </w:r>
        <w:proofErr w:type="spellStart"/>
        <w:r w:rsidRPr="007A061A">
          <w:rPr>
            <w:rFonts w:ascii="Arial" w:eastAsia="Times New Roman" w:hAnsi="Arial" w:cs="Arial"/>
            <w:b/>
            <w:bCs/>
            <w:color w:val="000000"/>
            <w:sz w:val="36"/>
            <w:szCs w:val="36"/>
          </w:rPr>
          <w:t>Kesaria</w:t>
        </w:r>
        <w:proofErr w:type="spellEnd"/>
      </w:ins>
    </w:p>
    <w:p w:rsidR="007A061A" w:rsidRPr="007A061A" w:rsidRDefault="007A061A" w:rsidP="007A061A">
      <w:pPr>
        <w:spacing w:after="105" w:line="240" w:lineRule="auto"/>
        <w:rPr>
          <w:ins w:id="13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99" name="Picture 99" descr="Kesaria Stupa, Kes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esaria Stupa, Kesar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138" w:author="Unknown"/>
          <w:rFonts w:ascii="Times New Roman" w:eastAsia="Times New Roman" w:hAnsi="Times New Roman" w:cs="Times New Roman"/>
          <w:color w:val="000000"/>
          <w:sz w:val="24"/>
          <w:szCs w:val="24"/>
        </w:rPr>
      </w:pPr>
      <w:ins w:id="139" w:author="Unknown">
        <w:r w:rsidRPr="007A061A">
          <w:rPr>
            <w:rFonts w:ascii="Times New Roman" w:eastAsia="Times New Roman" w:hAnsi="Times New Roman" w:cs="Times New Roman"/>
            <w:color w:val="000000"/>
            <w:sz w:val="24"/>
            <w:szCs w:val="24"/>
          </w:rPr>
          <w:t>Located in Bihar, </w:t>
        </w:r>
        <w:proofErr w:type="spellStart"/>
        <w:r w:rsidRPr="007A061A">
          <w:rPr>
            <w:rFonts w:ascii="Times New Roman" w:eastAsia="Times New Roman" w:hAnsi="Times New Roman" w:cs="Times New Roman"/>
            <w:b/>
            <w:bCs/>
            <w:color w:val="000000"/>
            <w:sz w:val="24"/>
            <w:szCs w:val="24"/>
          </w:rPr>
          <w:t>Kesaria</w:t>
        </w:r>
        <w:proofErr w:type="spellEnd"/>
        <w:r w:rsidRPr="007A061A">
          <w:rPr>
            <w:rFonts w:ascii="Times New Roman" w:eastAsia="Times New Roman" w:hAnsi="Times New Roman" w:cs="Times New Roman"/>
            <w:b/>
            <w:bCs/>
            <w:color w:val="000000"/>
            <w:sz w:val="24"/>
            <w:szCs w:val="24"/>
          </w:rPr>
          <w:t xml:space="preserve"> </w:t>
        </w:r>
        <w:proofErr w:type="spellStart"/>
        <w:r w:rsidRPr="007A061A">
          <w:rPr>
            <w:rFonts w:ascii="Times New Roman" w:eastAsia="Times New Roman" w:hAnsi="Times New Roman" w:cs="Times New Roman"/>
            <w:b/>
            <w:bCs/>
            <w:color w:val="000000"/>
            <w:sz w:val="24"/>
            <w:szCs w:val="24"/>
          </w:rPr>
          <w:t>Stupa</w:t>
        </w:r>
        <w:proofErr w:type="spellEnd"/>
        <w:r w:rsidRPr="007A061A">
          <w:rPr>
            <w:rFonts w:ascii="Times New Roman" w:eastAsia="Times New Roman" w:hAnsi="Times New Roman" w:cs="Times New Roman"/>
            <w:color w:val="000000"/>
            <w:sz w:val="24"/>
            <w:szCs w:val="24"/>
          </w:rPr>
          <w:t xml:space="preserve"> is one the largest </w:t>
        </w:r>
        <w:proofErr w:type="spellStart"/>
        <w:r w:rsidRPr="007A061A">
          <w:rPr>
            <w:rFonts w:ascii="Times New Roman" w:eastAsia="Times New Roman" w:hAnsi="Times New Roman" w:cs="Times New Roman"/>
            <w:color w:val="000000"/>
            <w:sz w:val="24"/>
            <w:szCs w:val="24"/>
          </w:rPr>
          <w:t>Buddist</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stupas</w:t>
        </w:r>
        <w:proofErr w:type="spellEnd"/>
        <w:r w:rsidRPr="007A061A">
          <w:rPr>
            <w:rFonts w:ascii="Times New Roman" w:eastAsia="Times New Roman" w:hAnsi="Times New Roman" w:cs="Times New Roman"/>
            <w:color w:val="000000"/>
            <w:sz w:val="24"/>
            <w:szCs w:val="24"/>
          </w:rPr>
          <w:t xml:space="preserve"> in the world. It was built around the 2nd and 7th century AD and stands more than 300 feet in height. The </w:t>
        </w:r>
        <w:proofErr w:type="spellStart"/>
        <w:r w:rsidRPr="007A061A">
          <w:rPr>
            <w:rFonts w:ascii="Times New Roman" w:eastAsia="Times New Roman" w:hAnsi="Times New Roman" w:cs="Times New Roman"/>
            <w:color w:val="000000"/>
            <w:sz w:val="24"/>
            <w:szCs w:val="24"/>
          </w:rPr>
          <w:t>stupa</w:t>
        </w:r>
        <w:proofErr w:type="spellEnd"/>
        <w:r w:rsidRPr="007A061A">
          <w:rPr>
            <w:rFonts w:ascii="Times New Roman" w:eastAsia="Times New Roman" w:hAnsi="Times New Roman" w:cs="Times New Roman"/>
            <w:color w:val="000000"/>
            <w:sz w:val="24"/>
            <w:szCs w:val="24"/>
          </w:rPr>
          <w:t xml:space="preserve"> was also known to be visited by Lord Buddha and is also mentioned in the writings of Chinese traveller </w:t>
        </w:r>
        <w:proofErr w:type="spellStart"/>
        <w:r w:rsidRPr="007A061A">
          <w:rPr>
            <w:rFonts w:ascii="Times New Roman" w:eastAsia="Times New Roman" w:hAnsi="Times New Roman" w:cs="Times New Roman"/>
            <w:color w:val="000000"/>
            <w:sz w:val="24"/>
            <w:szCs w:val="24"/>
          </w:rPr>
          <w:t>Heiun</w:t>
        </w:r>
        <w:proofErr w:type="spellEnd"/>
        <w:r w:rsidRPr="007A061A">
          <w:rPr>
            <w:rFonts w:ascii="Times New Roman" w:eastAsia="Times New Roman" w:hAnsi="Times New Roman" w:cs="Times New Roman"/>
            <w:color w:val="000000"/>
            <w:sz w:val="24"/>
            <w:szCs w:val="24"/>
          </w:rPr>
          <w:t xml:space="preserve"> Tsang that signifies its historical importance.</w:t>
        </w:r>
      </w:ins>
    </w:p>
    <w:p w:rsidR="007A061A" w:rsidRPr="007A061A" w:rsidRDefault="007A061A" w:rsidP="007A061A">
      <w:pPr>
        <w:spacing w:after="300" w:line="240" w:lineRule="auto"/>
        <w:outlineLvl w:val="1"/>
        <w:rPr>
          <w:ins w:id="140" w:author="Unknown"/>
          <w:rFonts w:ascii="Arial" w:eastAsia="Times New Roman" w:hAnsi="Arial" w:cs="Arial"/>
          <w:b/>
          <w:bCs/>
          <w:color w:val="000000"/>
          <w:sz w:val="36"/>
          <w:szCs w:val="36"/>
        </w:rPr>
      </w:pPr>
      <w:ins w:id="141" w:author="Unknown">
        <w:r w:rsidRPr="007A061A">
          <w:rPr>
            <w:rFonts w:ascii="Arial" w:eastAsia="Times New Roman" w:hAnsi="Arial" w:cs="Arial"/>
            <w:b/>
            <w:bCs/>
            <w:color w:val="000000"/>
            <w:sz w:val="36"/>
            <w:szCs w:val="36"/>
          </w:rPr>
          <w:t xml:space="preserve">29. </w:t>
        </w:r>
        <w:proofErr w:type="spellStart"/>
        <w:r w:rsidRPr="007A061A">
          <w:rPr>
            <w:rFonts w:ascii="Arial" w:eastAsia="Times New Roman" w:hAnsi="Arial" w:cs="Arial"/>
            <w:b/>
            <w:bCs/>
            <w:color w:val="000000"/>
            <w:sz w:val="36"/>
            <w:szCs w:val="36"/>
          </w:rPr>
          <w:t>Palitana</w:t>
        </w:r>
        <w:proofErr w:type="spellEnd"/>
        <w:r w:rsidRPr="007A061A">
          <w:rPr>
            <w:rFonts w:ascii="Arial" w:eastAsia="Times New Roman" w:hAnsi="Arial" w:cs="Arial"/>
            <w:b/>
            <w:bCs/>
            <w:color w:val="000000"/>
            <w:sz w:val="36"/>
            <w:szCs w:val="36"/>
          </w:rPr>
          <w:t xml:space="preserve"> Temples, Bhavnagar</w:t>
        </w:r>
      </w:ins>
    </w:p>
    <w:p w:rsidR="007A061A" w:rsidRPr="007A061A" w:rsidRDefault="007A061A" w:rsidP="007A061A">
      <w:pPr>
        <w:spacing w:after="105" w:line="240" w:lineRule="auto"/>
        <w:rPr>
          <w:ins w:id="142"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701155"/>
            <wp:effectExtent l="0" t="0" r="0" b="4445"/>
            <wp:docPr id="98" name="Picture 98" descr="Palitana Temples, Bhavna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litana Temples, Bhavnag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6270" cy="6701155"/>
                    </a:xfrm>
                    <a:prstGeom prst="rect">
                      <a:avLst/>
                    </a:prstGeom>
                    <a:noFill/>
                    <a:ln>
                      <a:noFill/>
                    </a:ln>
                  </pic:spPr>
                </pic:pic>
              </a:graphicData>
            </a:graphic>
          </wp:inline>
        </w:drawing>
      </w:r>
    </w:p>
    <w:p w:rsidR="007A061A" w:rsidRPr="007A061A" w:rsidRDefault="007A061A" w:rsidP="007A061A">
      <w:pPr>
        <w:spacing w:after="105" w:line="240" w:lineRule="auto"/>
        <w:rPr>
          <w:ins w:id="143" w:author="Unknown"/>
          <w:rFonts w:ascii="Times New Roman" w:eastAsia="Times New Roman" w:hAnsi="Times New Roman" w:cs="Times New Roman"/>
          <w:color w:val="000000"/>
          <w:sz w:val="24"/>
          <w:szCs w:val="24"/>
        </w:rPr>
      </w:pPr>
      <w:ins w:id="144" w:author="Unknown">
        <w:r w:rsidRPr="007A061A">
          <w:rPr>
            <w:rFonts w:ascii="Times New Roman" w:eastAsia="Times New Roman" w:hAnsi="Times New Roman" w:cs="Times New Roman"/>
            <w:color w:val="000000"/>
            <w:sz w:val="24"/>
            <w:szCs w:val="24"/>
          </w:rPr>
          <w:t>The </w:t>
        </w:r>
        <w:r w:rsidRPr="007A061A">
          <w:rPr>
            <w:rFonts w:ascii="Times New Roman" w:eastAsia="Times New Roman" w:hAnsi="Times New Roman" w:cs="Times New Roman"/>
            <w:b/>
            <w:bCs/>
            <w:color w:val="000000"/>
            <w:sz w:val="24"/>
            <w:szCs w:val="24"/>
          </w:rPr>
          <w:t xml:space="preserve">Jain temples of </w:t>
        </w:r>
        <w:proofErr w:type="spellStart"/>
        <w:r w:rsidRPr="007A061A">
          <w:rPr>
            <w:rFonts w:ascii="Times New Roman" w:eastAsia="Times New Roman" w:hAnsi="Times New Roman" w:cs="Times New Roman"/>
            <w:b/>
            <w:bCs/>
            <w:color w:val="000000"/>
            <w:sz w:val="24"/>
            <w:szCs w:val="24"/>
          </w:rPr>
          <w:t>Palitana</w:t>
        </w:r>
        <w:proofErr w:type="spellEnd"/>
        <w:r w:rsidRPr="007A061A">
          <w:rPr>
            <w:rFonts w:ascii="Times New Roman" w:eastAsia="Times New Roman" w:hAnsi="Times New Roman" w:cs="Times New Roman"/>
            <w:color w:val="000000"/>
            <w:sz w:val="24"/>
            <w:szCs w:val="24"/>
          </w:rPr>
          <w:t> are located in the </w:t>
        </w:r>
        <w:r w:rsidRPr="007A061A">
          <w:rPr>
            <w:rFonts w:ascii="Times New Roman" w:eastAsia="Times New Roman" w:hAnsi="Times New Roman" w:cs="Times New Roman"/>
            <w:color w:val="000000"/>
            <w:sz w:val="24"/>
            <w:szCs w:val="24"/>
          </w:rPr>
          <w:fldChar w:fldCharType="begin"/>
        </w:r>
        <w:r w:rsidRPr="007A061A">
          <w:rPr>
            <w:rFonts w:ascii="Times New Roman" w:eastAsia="Times New Roman" w:hAnsi="Times New Roman" w:cs="Times New Roman"/>
            <w:color w:val="000000"/>
            <w:sz w:val="24"/>
            <w:szCs w:val="24"/>
          </w:rPr>
          <w:instrText xml:space="preserve"> HYPERLINK "http://www.transindiatravels.com/gujarat/bhavnagar/tourist-places-to-visit-in-bhavnagar/" </w:instrText>
        </w:r>
        <w:r w:rsidRPr="007A061A">
          <w:rPr>
            <w:rFonts w:ascii="Times New Roman" w:eastAsia="Times New Roman" w:hAnsi="Times New Roman" w:cs="Times New Roman"/>
            <w:color w:val="000000"/>
            <w:sz w:val="24"/>
            <w:szCs w:val="24"/>
          </w:rPr>
          <w:fldChar w:fldCharType="separate"/>
        </w:r>
        <w:r w:rsidRPr="007A061A">
          <w:rPr>
            <w:rFonts w:ascii="Times New Roman" w:eastAsia="Times New Roman" w:hAnsi="Times New Roman" w:cs="Times New Roman"/>
            <w:color w:val="DD8500"/>
            <w:sz w:val="24"/>
            <w:szCs w:val="24"/>
            <w:u w:val="single"/>
          </w:rPr>
          <w:t>Bhavnagar</w:t>
        </w:r>
        <w:r w:rsidRPr="007A061A">
          <w:rPr>
            <w:rFonts w:ascii="Times New Roman" w:eastAsia="Times New Roman" w:hAnsi="Times New Roman" w:cs="Times New Roman"/>
            <w:color w:val="000000"/>
            <w:sz w:val="24"/>
            <w:szCs w:val="24"/>
          </w:rPr>
          <w:fldChar w:fldCharType="end"/>
        </w:r>
        <w:r w:rsidRPr="007A061A">
          <w:rPr>
            <w:rFonts w:ascii="Times New Roman" w:eastAsia="Times New Roman" w:hAnsi="Times New Roman" w:cs="Times New Roman"/>
            <w:color w:val="000000"/>
            <w:sz w:val="24"/>
            <w:szCs w:val="24"/>
          </w:rPr>
          <w:t> district of Gujarat and are known for its marvelous rock sculpted exteriors. The group of temples is known to be one of the most holy pilgrimage sites for the Jain community and is located at an elevation of 603 meters, accessible through climbing around 4000 steps.</w:t>
        </w:r>
      </w:ins>
    </w:p>
    <w:p w:rsidR="007A061A" w:rsidRPr="007A061A" w:rsidRDefault="007A061A" w:rsidP="007A061A">
      <w:pPr>
        <w:spacing w:after="300" w:line="240" w:lineRule="auto"/>
        <w:outlineLvl w:val="1"/>
        <w:rPr>
          <w:ins w:id="145" w:author="Unknown"/>
          <w:rFonts w:ascii="Arial" w:eastAsia="Times New Roman" w:hAnsi="Arial" w:cs="Arial"/>
          <w:b/>
          <w:bCs/>
          <w:color w:val="000000"/>
          <w:sz w:val="36"/>
          <w:szCs w:val="36"/>
        </w:rPr>
      </w:pPr>
      <w:ins w:id="146" w:author="Unknown">
        <w:r w:rsidRPr="007A061A">
          <w:rPr>
            <w:rFonts w:ascii="Arial" w:eastAsia="Times New Roman" w:hAnsi="Arial" w:cs="Arial"/>
            <w:b/>
            <w:bCs/>
            <w:color w:val="000000"/>
            <w:sz w:val="36"/>
            <w:szCs w:val="36"/>
          </w:rPr>
          <w:t>30. </w:t>
        </w:r>
        <w:r w:rsidRPr="007A061A">
          <w:rPr>
            <w:rFonts w:ascii="Arial" w:eastAsia="Times New Roman" w:hAnsi="Arial" w:cs="Arial"/>
            <w:b/>
            <w:bCs/>
            <w:color w:val="000000"/>
            <w:sz w:val="36"/>
            <w:szCs w:val="36"/>
          </w:rPr>
          <w:fldChar w:fldCharType="begin"/>
        </w:r>
        <w:r w:rsidRPr="007A061A">
          <w:rPr>
            <w:rFonts w:ascii="Arial" w:eastAsia="Times New Roman" w:hAnsi="Arial" w:cs="Arial"/>
            <w:b/>
            <w:bCs/>
            <w:color w:val="000000"/>
            <w:sz w:val="36"/>
            <w:szCs w:val="36"/>
          </w:rPr>
          <w:instrText xml:space="preserve"> HYPERLINK "http://www.transindiatravels.com/rajasthan/jaipur/city-palace/" </w:instrText>
        </w:r>
        <w:r w:rsidRPr="007A061A">
          <w:rPr>
            <w:rFonts w:ascii="Arial" w:eastAsia="Times New Roman" w:hAnsi="Arial" w:cs="Arial"/>
            <w:b/>
            <w:bCs/>
            <w:color w:val="000000"/>
            <w:sz w:val="36"/>
            <w:szCs w:val="36"/>
          </w:rPr>
          <w:fldChar w:fldCharType="separate"/>
        </w:r>
        <w:r w:rsidRPr="007A061A">
          <w:rPr>
            <w:rFonts w:ascii="Arial" w:eastAsia="Times New Roman" w:hAnsi="Arial" w:cs="Arial"/>
            <w:b/>
            <w:bCs/>
            <w:color w:val="DD8500"/>
            <w:sz w:val="36"/>
            <w:szCs w:val="36"/>
            <w:u w:val="single"/>
          </w:rPr>
          <w:t>City Palace, Jaipur</w:t>
        </w:r>
        <w:r w:rsidRPr="007A061A">
          <w:rPr>
            <w:rFonts w:ascii="Arial" w:eastAsia="Times New Roman" w:hAnsi="Arial" w:cs="Arial"/>
            <w:b/>
            <w:bCs/>
            <w:color w:val="000000"/>
            <w:sz w:val="36"/>
            <w:szCs w:val="36"/>
          </w:rPr>
          <w:fldChar w:fldCharType="end"/>
        </w:r>
      </w:ins>
    </w:p>
    <w:p w:rsidR="007A061A" w:rsidRPr="007A061A" w:rsidRDefault="007A061A" w:rsidP="007A061A">
      <w:pPr>
        <w:spacing w:after="105" w:line="240" w:lineRule="auto"/>
        <w:rPr>
          <w:ins w:id="147" w:author="Unknown"/>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9526270" cy="6353175"/>
            <wp:effectExtent l="0" t="0" r="0" b="9525"/>
            <wp:docPr id="97" name="Picture 97" descr="City Palace, Jai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ty Palace, Jaipu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6270" cy="6353175"/>
                    </a:xfrm>
                    <a:prstGeom prst="rect">
                      <a:avLst/>
                    </a:prstGeom>
                    <a:noFill/>
                    <a:ln>
                      <a:noFill/>
                    </a:ln>
                  </pic:spPr>
                </pic:pic>
              </a:graphicData>
            </a:graphic>
          </wp:inline>
        </w:drawing>
      </w:r>
    </w:p>
    <w:p w:rsidR="007A061A" w:rsidRPr="007A061A" w:rsidRDefault="007A061A" w:rsidP="007A061A">
      <w:pPr>
        <w:spacing w:after="105" w:line="240" w:lineRule="auto"/>
        <w:rPr>
          <w:ins w:id="148" w:author="Unknown"/>
          <w:rFonts w:ascii="Times New Roman" w:eastAsia="Times New Roman" w:hAnsi="Times New Roman" w:cs="Times New Roman"/>
          <w:color w:val="000000"/>
          <w:sz w:val="24"/>
          <w:szCs w:val="24"/>
        </w:rPr>
      </w:pPr>
      <w:ins w:id="149" w:author="Unknown">
        <w:r w:rsidRPr="007A061A">
          <w:rPr>
            <w:rFonts w:ascii="Times New Roman" w:eastAsia="Times New Roman" w:hAnsi="Times New Roman" w:cs="Times New Roman"/>
            <w:color w:val="000000"/>
            <w:sz w:val="24"/>
            <w:szCs w:val="24"/>
          </w:rPr>
          <w:t xml:space="preserve">The city of Jaipur was established as the new capital of the </w:t>
        </w:r>
        <w:proofErr w:type="spellStart"/>
        <w:r w:rsidRPr="007A061A">
          <w:rPr>
            <w:rFonts w:ascii="Times New Roman" w:eastAsia="Times New Roman" w:hAnsi="Times New Roman" w:cs="Times New Roman"/>
            <w:color w:val="000000"/>
            <w:sz w:val="24"/>
            <w:szCs w:val="24"/>
          </w:rPr>
          <w:t>Kachwaha</w:t>
        </w:r>
        <w:proofErr w:type="spellEnd"/>
        <w:r w:rsidRPr="007A061A">
          <w:rPr>
            <w:rFonts w:ascii="Times New Roman" w:eastAsia="Times New Roman" w:hAnsi="Times New Roman" w:cs="Times New Roman"/>
            <w:color w:val="000000"/>
            <w:sz w:val="24"/>
            <w:szCs w:val="24"/>
          </w:rPr>
          <w:t xml:space="preserve"> </w:t>
        </w:r>
        <w:proofErr w:type="spellStart"/>
        <w:r w:rsidRPr="007A061A">
          <w:rPr>
            <w:rFonts w:ascii="Times New Roman" w:eastAsia="Times New Roman" w:hAnsi="Times New Roman" w:cs="Times New Roman"/>
            <w:color w:val="000000"/>
            <w:sz w:val="24"/>
            <w:szCs w:val="24"/>
          </w:rPr>
          <w:t>Rajputs</w:t>
        </w:r>
        <w:proofErr w:type="spellEnd"/>
        <w:r w:rsidRPr="007A061A">
          <w:rPr>
            <w:rFonts w:ascii="Times New Roman" w:eastAsia="Times New Roman" w:hAnsi="Times New Roman" w:cs="Times New Roman"/>
            <w:color w:val="000000"/>
            <w:sz w:val="24"/>
            <w:szCs w:val="24"/>
          </w:rPr>
          <w:t xml:space="preserve"> and the </w:t>
        </w:r>
        <w:r w:rsidRPr="007A061A">
          <w:rPr>
            <w:rFonts w:ascii="Times New Roman" w:eastAsia="Times New Roman" w:hAnsi="Times New Roman" w:cs="Times New Roman"/>
            <w:b/>
            <w:bCs/>
            <w:color w:val="000000"/>
            <w:sz w:val="24"/>
            <w:szCs w:val="24"/>
          </w:rPr>
          <w:t>City palace</w:t>
        </w:r>
        <w:r w:rsidRPr="007A061A">
          <w:rPr>
            <w:rFonts w:ascii="Times New Roman" w:eastAsia="Times New Roman" w:hAnsi="Times New Roman" w:cs="Times New Roman"/>
            <w:color w:val="000000"/>
            <w:sz w:val="24"/>
            <w:szCs w:val="24"/>
          </w:rPr>
          <w:t> is located in the heart of the walled city. Constructed during the 18th century, the palace is a remarkable example of Rajput architecture and combines traditional Hindu architecture with European elements. The building houses a museum and a portion is still used by the erstwhile royal family as their residence.</w:t>
        </w:r>
      </w:ins>
    </w:p>
    <w:p w:rsidR="00EB696B" w:rsidRDefault="00EB696B" w:rsidP="007A061A">
      <w:pPr>
        <w:spacing w:after="300" w:line="240" w:lineRule="auto"/>
        <w:outlineLvl w:val="1"/>
      </w:pPr>
      <w:bookmarkStart w:id="150" w:name="_GoBack"/>
      <w:bookmarkEnd w:id="150"/>
    </w:p>
    <w:sectPr w:rsidR="00EB69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115C7E"/>
    <w:multiLevelType w:val="multilevel"/>
    <w:tmpl w:val="1E32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70D1F3A"/>
    <w:multiLevelType w:val="multilevel"/>
    <w:tmpl w:val="4914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66E57BA"/>
    <w:multiLevelType w:val="multilevel"/>
    <w:tmpl w:val="A34C2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DC117FC"/>
    <w:multiLevelType w:val="multilevel"/>
    <w:tmpl w:val="C7881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61A"/>
    <w:rsid w:val="007A061A"/>
    <w:rsid w:val="00EB6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A06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A06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A06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61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A06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A061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A061A"/>
    <w:rPr>
      <w:color w:val="0000FF"/>
      <w:u w:val="single"/>
    </w:rPr>
  </w:style>
  <w:style w:type="character" w:styleId="FollowedHyperlink">
    <w:name w:val="FollowedHyperlink"/>
    <w:basedOn w:val="DefaultParagraphFont"/>
    <w:uiPriority w:val="99"/>
    <w:semiHidden/>
    <w:unhideWhenUsed/>
    <w:rsid w:val="007A061A"/>
    <w:rPr>
      <w:color w:val="800080"/>
      <w:u w:val="single"/>
    </w:rPr>
  </w:style>
  <w:style w:type="paragraph" w:customStyle="1" w:styleId="site-title">
    <w:name w:val="site-title"/>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bermenu-target-title">
    <w:name w:val="ubermenu-target-title"/>
    <w:basedOn w:val="DefaultParagraphFont"/>
    <w:rsid w:val="007A061A"/>
  </w:style>
  <w:style w:type="character" w:customStyle="1" w:styleId="breadcrumb-link-wrap">
    <w:name w:val="breadcrumb-link-wrap"/>
    <w:basedOn w:val="DefaultParagraphFont"/>
    <w:rsid w:val="007A061A"/>
  </w:style>
  <w:style w:type="character" w:customStyle="1" w:styleId="breadcrumb-link-text-wrap">
    <w:name w:val="breadcrumb-link-text-wrap"/>
    <w:basedOn w:val="DefaultParagraphFont"/>
    <w:rsid w:val="007A061A"/>
  </w:style>
  <w:style w:type="paragraph" w:customStyle="1" w:styleId="entry-meta">
    <w:name w:val="entry-meta"/>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confiller">
    <w:name w:val="iconfiller"/>
    <w:basedOn w:val="DefaultParagraphFont"/>
    <w:rsid w:val="007A061A"/>
  </w:style>
  <w:style w:type="character" w:customStyle="1" w:styleId="spacemanwilly">
    <w:name w:val="spacemanwilly"/>
    <w:basedOn w:val="DefaultParagraphFont"/>
    <w:rsid w:val="007A061A"/>
  </w:style>
  <w:style w:type="character" w:customStyle="1" w:styleId="swpshare">
    <w:name w:val="swp_share"/>
    <w:basedOn w:val="DefaultParagraphFont"/>
    <w:rsid w:val="007A061A"/>
  </w:style>
  <w:style w:type="character" w:customStyle="1" w:styleId="swpcount">
    <w:name w:val="swp_count"/>
    <w:basedOn w:val="DefaultParagraphFont"/>
    <w:rsid w:val="007A061A"/>
  </w:style>
  <w:style w:type="character" w:customStyle="1" w:styleId="swplabel">
    <w:name w:val="swp_label"/>
    <w:basedOn w:val="DefaultParagraphFont"/>
    <w:rsid w:val="007A061A"/>
  </w:style>
  <w:style w:type="paragraph" w:styleId="NormalWeb">
    <w:name w:val="Normal (Web)"/>
    <w:basedOn w:val="Normal"/>
    <w:uiPriority w:val="99"/>
    <w:semiHidden/>
    <w:unhideWhenUsed/>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061A"/>
    <w:rPr>
      <w:b/>
      <w:bCs/>
    </w:rPr>
  </w:style>
  <w:style w:type="character" w:styleId="Emphasis">
    <w:name w:val="Emphasis"/>
    <w:basedOn w:val="DefaultParagraphFont"/>
    <w:uiPriority w:val="20"/>
    <w:qFormat/>
    <w:rsid w:val="007A061A"/>
    <w:rPr>
      <w:i/>
      <w:iCs/>
    </w:rPr>
  </w:style>
  <w:style w:type="paragraph" w:customStyle="1" w:styleId="comment-author">
    <w:name w:val="comment-autho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uthor-name">
    <w:name w:val="comment-author-name"/>
    <w:basedOn w:val="DefaultParagraphFont"/>
    <w:rsid w:val="007A061A"/>
  </w:style>
  <w:style w:type="character" w:customStyle="1" w:styleId="says">
    <w:name w:val="says"/>
    <w:basedOn w:val="DefaultParagraphFont"/>
    <w:rsid w:val="007A061A"/>
  </w:style>
  <w:style w:type="paragraph" w:styleId="z-TopofForm">
    <w:name w:val="HTML Top of Form"/>
    <w:basedOn w:val="Normal"/>
    <w:next w:val="Normal"/>
    <w:link w:val="z-TopofFormChar"/>
    <w:hidden/>
    <w:uiPriority w:val="99"/>
    <w:semiHidden/>
    <w:unhideWhenUsed/>
    <w:rsid w:val="007A061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A061A"/>
    <w:rPr>
      <w:rFonts w:ascii="Arial" w:eastAsia="Times New Roman" w:hAnsi="Arial" w:cs="Arial"/>
      <w:vanish/>
      <w:sz w:val="16"/>
      <w:szCs w:val="16"/>
    </w:rPr>
  </w:style>
  <w:style w:type="paragraph" w:customStyle="1" w:styleId="comment-notes">
    <w:name w:val="comment-notes"/>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quired">
    <w:name w:val="required"/>
    <w:basedOn w:val="DefaultParagraphFont"/>
    <w:rsid w:val="007A061A"/>
  </w:style>
  <w:style w:type="paragraph" w:customStyle="1" w:styleId="comment-form-comment">
    <w:name w:val="comment-form-comment"/>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author">
    <w:name w:val="comment-form-autho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email">
    <w:name w:val="comment-form-email"/>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url">
    <w:name w:val="comment-form-url"/>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oogle-recaptcha-container">
    <w:name w:val="google-recaptcha-containe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captcha">
    <w:name w:val="g-recaptcha"/>
    <w:basedOn w:val="DefaultParagraphFont"/>
    <w:rsid w:val="007A061A"/>
  </w:style>
  <w:style w:type="paragraph" w:customStyle="1" w:styleId="form-submit">
    <w:name w:val="form-submit"/>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7A061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A061A"/>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7A06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61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A06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A061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A06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61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A06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A061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A061A"/>
    <w:rPr>
      <w:color w:val="0000FF"/>
      <w:u w:val="single"/>
    </w:rPr>
  </w:style>
  <w:style w:type="character" w:styleId="FollowedHyperlink">
    <w:name w:val="FollowedHyperlink"/>
    <w:basedOn w:val="DefaultParagraphFont"/>
    <w:uiPriority w:val="99"/>
    <w:semiHidden/>
    <w:unhideWhenUsed/>
    <w:rsid w:val="007A061A"/>
    <w:rPr>
      <w:color w:val="800080"/>
      <w:u w:val="single"/>
    </w:rPr>
  </w:style>
  <w:style w:type="paragraph" w:customStyle="1" w:styleId="site-title">
    <w:name w:val="site-title"/>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bermenu-target-title">
    <w:name w:val="ubermenu-target-title"/>
    <w:basedOn w:val="DefaultParagraphFont"/>
    <w:rsid w:val="007A061A"/>
  </w:style>
  <w:style w:type="character" w:customStyle="1" w:styleId="breadcrumb-link-wrap">
    <w:name w:val="breadcrumb-link-wrap"/>
    <w:basedOn w:val="DefaultParagraphFont"/>
    <w:rsid w:val="007A061A"/>
  </w:style>
  <w:style w:type="character" w:customStyle="1" w:styleId="breadcrumb-link-text-wrap">
    <w:name w:val="breadcrumb-link-text-wrap"/>
    <w:basedOn w:val="DefaultParagraphFont"/>
    <w:rsid w:val="007A061A"/>
  </w:style>
  <w:style w:type="paragraph" w:customStyle="1" w:styleId="entry-meta">
    <w:name w:val="entry-meta"/>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confiller">
    <w:name w:val="iconfiller"/>
    <w:basedOn w:val="DefaultParagraphFont"/>
    <w:rsid w:val="007A061A"/>
  </w:style>
  <w:style w:type="character" w:customStyle="1" w:styleId="spacemanwilly">
    <w:name w:val="spacemanwilly"/>
    <w:basedOn w:val="DefaultParagraphFont"/>
    <w:rsid w:val="007A061A"/>
  </w:style>
  <w:style w:type="character" w:customStyle="1" w:styleId="swpshare">
    <w:name w:val="swp_share"/>
    <w:basedOn w:val="DefaultParagraphFont"/>
    <w:rsid w:val="007A061A"/>
  </w:style>
  <w:style w:type="character" w:customStyle="1" w:styleId="swpcount">
    <w:name w:val="swp_count"/>
    <w:basedOn w:val="DefaultParagraphFont"/>
    <w:rsid w:val="007A061A"/>
  </w:style>
  <w:style w:type="character" w:customStyle="1" w:styleId="swplabel">
    <w:name w:val="swp_label"/>
    <w:basedOn w:val="DefaultParagraphFont"/>
    <w:rsid w:val="007A061A"/>
  </w:style>
  <w:style w:type="paragraph" w:styleId="NormalWeb">
    <w:name w:val="Normal (Web)"/>
    <w:basedOn w:val="Normal"/>
    <w:uiPriority w:val="99"/>
    <w:semiHidden/>
    <w:unhideWhenUsed/>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061A"/>
    <w:rPr>
      <w:b/>
      <w:bCs/>
    </w:rPr>
  </w:style>
  <w:style w:type="character" w:styleId="Emphasis">
    <w:name w:val="Emphasis"/>
    <w:basedOn w:val="DefaultParagraphFont"/>
    <w:uiPriority w:val="20"/>
    <w:qFormat/>
    <w:rsid w:val="007A061A"/>
    <w:rPr>
      <w:i/>
      <w:iCs/>
    </w:rPr>
  </w:style>
  <w:style w:type="paragraph" w:customStyle="1" w:styleId="comment-author">
    <w:name w:val="comment-autho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uthor-name">
    <w:name w:val="comment-author-name"/>
    <w:basedOn w:val="DefaultParagraphFont"/>
    <w:rsid w:val="007A061A"/>
  </w:style>
  <w:style w:type="character" w:customStyle="1" w:styleId="says">
    <w:name w:val="says"/>
    <w:basedOn w:val="DefaultParagraphFont"/>
    <w:rsid w:val="007A061A"/>
  </w:style>
  <w:style w:type="paragraph" w:styleId="z-TopofForm">
    <w:name w:val="HTML Top of Form"/>
    <w:basedOn w:val="Normal"/>
    <w:next w:val="Normal"/>
    <w:link w:val="z-TopofFormChar"/>
    <w:hidden/>
    <w:uiPriority w:val="99"/>
    <w:semiHidden/>
    <w:unhideWhenUsed/>
    <w:rsid w:val="007A061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A061A"/>
    <w:rPr>
      <w:rFonts w:ascii="Arial" w:eastAsia="Times New Roman" w:hAnsi="Arial" w:cs="Arial"/>
      <w:vanish/>
      <w:sz w:val="16"/>
      <w:szCs w:val="16"/>
    </w:rPr>
  </w:style>
  <w:style w:type="paragraph" w:customStyle="1" w:styleId="comment-notes">
    <w:name w:val="comment-notes"/>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quired">
    <w:name w:val="required"/>
    <w:basedOn w:val="DefaultParagraphFont"/>
    <w:rsid w:val="007A061A"/>
  </w:style>
  <w:style w:type="paragraph" w:customStyle="1" w:styleId="comment-form-comment">
    <w:name w:val="comment-form-comment"/>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author">
    <w:name w:val="comment-form-autho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email">
    <w:name w:val="comment-form-email"/>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url">
    <w:name w:val="comment-form-url"/>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oogle-recaptcha-container">
    <w:name w:val="google-recaptcha-container"/>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captcha">
    <w:name w:val="g-recaptcha"/>
    <w:basedOn w:val="DefaultParagraphFont"/>
    <w:rsid w:val="007A061A"/>
  </w:style>
  <w:style w:type="paragraph" w:customStyle="1" w:styleId="form-submit">
    <w:name w:val="form-submit"/>
    <w:basedOn w:val="Normal"/>
    <w:rsid w:val="007A061A"/>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7A061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A061A"/>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7A06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61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00480">
      <w:bodyDiv w:val="1"/>
      <w:marLeft w:val="0"/>
      <w:marRight w:val="0"/>
      <w:marTop w:val="0"/>
      <w:marBottom w:val="0"/>
      <w:divBdr>
        <w:top w:val="none" w:sz="0" w:space="0" w:color="auto"/>
        <w:left w:val="none" w:sz="0" w:space="0" w:color="auto"/>
        <w:bottom w:val="none" w:sz="0" w:space="0" w:color="auto"/>
        <w:right w:val="none" w:sz="0" w:space="0" w:color="auto"/>
      </w:divBdr>
      <w:divsChild>
        <w:div w:id="565653804">
          <w:marLeft w:val="0"/>
          <w:marRight w:val="0"/>
          <w:marTop w:val="0"/>
          <w:marBottom w:val="0"/>
          <w:divBdr>
            <w:top w:val="none" w:sz="0" w:space="0" w:color="auto"/>
            <w:left w:val="none" w:sz="0" w:space="0" w:color="auto"/>
            <w:bottom w:val="none" w:sz="0" w:space="0" w:color="auto"/>
            <w:right w:val="none" w:sz="0" w:space="0" w:color="auto"/>
          </w:divBdr>
          <w:divsChild>
            <w:div w:id="1917861141">
              <w:marLeft w:val="0"/>
              <w:marRight w:val="0"/>
              <w:marTop w:val="0"/>
              <w:marBottom w:val="0"/>
              <w:divBdr>
                <w:top w:val="none" w:sz="0" w:space="0" w:color="auto"/>
                <w:left w:val="none" w:sz="0" w:space="0" w:color="auto"/>
                <w:bottom w:val="none" w:sz="0" w:space="0" w:color="auto"/>
                <w:right w:val="none" w:sz="0" w:space="0" w:color="auto"/>
              </w:divBdr>
              <w:divsChild>
                <w:div w:id="193812456">
                  <w:marLeft w:val="0"/>
                  <w:marRight w:val="0"/>
                  <w:marTop w:val="0"/>
                  <w:marBottom w:val="0"/>
                  <w:divBdr>
                    <w:top w:val="none" w:sz="0" w:space="0" w:color="auto"/>
                    <w:left w:val="none" w:sz="0" w:space="0" w:color="auto"/>
                    <w:bottom w:val="none" w:sz="0" w:space="0" w:color="auto"/>
                    <w:right w:val="none" w:sz="0" w:space="0" w:color="auto"/>
                  </w:divBdr>
                </w:div>
              </w:divsChild>
            </w:div>
            <w:div w:id="1637418969">
              <w:marLeft w:val="0"/>
              <w:marRight w:val="0"/>
              <w:marTop w:val="0"/>
              <w:marBottom w:val="0"/>
              <w:divBdr>
                <w:top w:val="none" w:sz="0" w:space="0" w:color="auto"/>
                <w:left w:val="none" w:sz="0" w:space="0" w:color="auto"/>
                <w:bottom w:val="single" w:sz="6" w:space="5" w:color="EEEEEE"/>
                <w:right w:val="none" w:sz="0" w:space="0" w:color="auto"/>
              </w:divBdr>
            </w:div>
            <w:div w:id="1174876637">
              <w:marLeft w:val="0"/>
              <w:marRight w:val="0"/>
              <w:marTop w:val="0"/>
              <w:marBottom w:val="0"/>
              <w:divBdr>
                <w:top w:val="none" w:sz="0" w:space="0" w:color="auto"/>
                <w:left w:val="none" w:sz="0" w:space="0" w:color="auto"/>
                <w:bottom w:val="none" w:sz="0" w:space="0" w:color="auto"/>
                <w:right w:val="none" w:sz="0" w:space="0" w:color="auto"/>
              </w:divBdr>
              <w:divsChild>
                <w:div w:id="698355298">
                  <w:marLeft w:val="0"/>
                  <w:marRight w:val="0"/>
                  <w:marTop w:val="0"/>
                  <w:marBottom w:val="0"/>
                  <w:divBdr>
                    <w:top w:val="none" w:sz="0" w:space="0" w:color="auto"/>
                    <w:left w:val="none" w:sz="0" w:space="0" w:color="auto"/>
                    <w:bottom w:val="none" w:sz="0" w:space="0" w:color="auto"/>
                    <w:right w:val="none" w:sz="0" w:space="0" w:color="auto"/>
                  </w:divBdr>
                  <w:divsChild>
                    <w:div w:id="671491661">
                      <w:marLeft w:val="0"/>
                      <w:marRight w:val="0"/>
                      <w:marTop w:val="0"/>
                      <w:marBottom w:val="0"/>
                      <w:divBdr>
                        <w:top w:val="none" w:sz="0" w:space="0" w:color="auto"/>
                        <w:left w:val="none" w:sz="0" w:space="0" w:color="auto"/>
                        <w:bottom w:val="none" w:sz="0" w:space="0" w:color="auto"/>
                        <w:right w:val="none" w:sz="0" w:space="0" w:color="auto"/>
                      </w:divBdr>
                      <w:divsChild>
                        <w:div w:id="14581530">
                          <w:marLeft w:val="0"/>
                          <w:marRight w:val="0"/>
                          <w:marTop w:val="0"/>
                          <w:marBottom w:val="0"/>
                          <w:divBdr>
                            <w:top w:val="none" w:sz="0" w:space="0" w:color="auto"/>
                            <w:left w:val="none" w:sz="0" w:space="0" w:color="auto"/>
                            <w:bottom w:val="none" w:sz="0" w:space="0" w:color="auto"/>
                            <w:right w:val="none" w:sz="0" w:space="0" w:color="auto"/>
                          </w:divBdr>
                          <w:divsChild>
                            <w:div w:id="216284746">
                              <w:marLeft w:val="75"/>
                              <w:marRight w:val="75"/>
                              <w:marTop w:val="0"/>
                              <w:marBottom w:val="45"/>
                              <w:divBdr>
                                <w:top w:val="single" w:sz="6" w:space="0" w:color="4267B2"/>
                                <w:left w:val="single" w:sz="6" w:space="0" w:color="4267B2"/>
                                <w:bottom w:val="single" w:sz="6" w:space="0" w:color="4267B2"/>
                                <w:right w:val="single" w:sz="6" w:space="0" w:color="4267B2"/>
                              </w:divBdr>
                            </w:div>
                            <w:div w:id="794713960">
                              <w:marLeft w:val="75"/>
                              <w:marRight w:val="75"/>
                              <w:marTop w:val="0"/>
                              <w:marBottom w:val="45"/>
                              <w:divBdr>
                                <w:top w:val="single" w:sz="6" w:space="0" w:color="429CD6"/>
                                <w:left w:val="single" w:sz="6" w:space="0" w:color="429CD6"/>
                                <w:bottom w:val="single" w:sz="6" w:space="0" w:color="429CD6"/>
                                <w:right w:val="single" w:sz="6" w:space="0" w:color="429CD6"/>
                              </w:divBdr>
                            </w:div>
                            <w:div w:id="1189100038">
                              <w:marLeft w:val="75"/>
                              <w:marRight w:val="75"/>
                              <w:marTop w:val="0"/>
                              <w:marBottom w:val="45"/>
                              <w:divBdr>
                                <w:top w:val="single" w:sz="6" w:space="0" w:color="DF4B37"/>
                                <w:left w:val="single" w:sz="6" w:space="0" w:color="DF4B37"/>
                                <w:bottom w:val="single" w:sz="6" w:space="0" w:color="DF4B37"/>
                                <w:right w:val="single" w:sz="6" w:space="0" w:color="DF4B37"/>
                              </w:divBdr>
                            </w:div>
                            <w:div w:id="138620957">
                              <w:marLeft w:val="75"/>
                              <w:marRight w:val="75"/>
                              <w:marTop w:val="0"/>
                              <w:marBottom w:val="45"/>
                              <w:divBdr>
                                <w:top w:val="single" w:sz="6" w:space="0" w:color="CD2029"/>
                                <w:left w:val="single" w:sz="6" w:space="0" w:color="CD2029"/>
                                <w:bottom w:val="single" w:sz="6" w:space="0" w:color="CD2029"/>
                                <w:right w:val="single" w:sz="6" w:space="0" w:color="CD2029"/>
                              </w:divBdr>
                            </w:div>
                            <w:div w:id="17643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58466">
                      <w:marLeft w:val="0"/>
                      <w:marRight w:val="0"/>
                      <w:marTop w:val="0"/>
                      <w:marBottom w:val="150"/>
                      <w:divBdr>
                        <w:top w:val="none" w:sz="0" w:space="0" w:color="auto"/>
                        <w:left w:val="none" w:sz="0" w:space="0" w:color="auto"/>
                        <w:bottom w:val="none" w:sz="0" w:space="0" w:color="auto"/>
                        <w:right w:val="none" w:sz="0" w:space="0" w:color="auto"/>
                      </w:divBdr>
                      <w:divsChild>
                        <w:div w:id="819735201">
                          <w:marLeft w:val="0"/>
                          <w:marRight w:val="0"/>
                          <w:marTop w:val="0"/>
                          <w:marBottom w:val="0"/>
                          <w:divBdr>
                            <w:top w:val="none" w:sz="0" w:space="0" w:color="auto"/>
                            <w:left w:val="none" w:sz="0" w:space="0" w:color="auto"/>
                            <w:bottom w:val="none" w:sz="0" w:space="0" w:color="auto"/>
                            <w:right w:val="none" w:sz="0" w:space="0" w:color="auto"/>
                          </w:divBdr>
                        </w:div>
                        <w:div w:id="1820149070">
                          <w:marLeft w:val="0"/>
                          <w:marRight w:val="0"/>
                          <w:marTop w:val="0"/>
                          <w:marBottom w:val="0"/>
                          <w:divBdr>
                            <w:top w:val="none" w:sz="0" w:space="0" w:color="auto"/>
                            <w:left w:val="none" w:sz="0" w:space="0" w:color="auto"/>
                            <w:bottom w:val="none" w:sz="0" w:space="0" w:color="auto"/>
                            <w:right w:val="none" w:sz="0" w:space="0" w:color="auto"/>
                          </w:divBdr>
                        </w:div>
                        <w:div w:id="1659269199">
                          <w:marLeft w:val="0"/>
                          <w:marRight w:val="0"/>
                          <w:marTop w:val="0"/>
                          <w:marBottom w:val="0"/>
                          <w:divBdr>
                            <w:top w:val="none" w:sz="0" w:space="0" w:color="auto"/>
                            <w:left w:val="none" w:sz="0" w:space="0" w:color="auto"/>
                            <w:bottom w:val="none" w:sz="0" w:space="0" w:color="auto"/>
                            <w:right w:val="none" w:sz="0" w:space="0" w:color="auto"/>
                          </w:divBdr>
                        </w:div>
                        <w:div w:id="1101997420">
                          <w:marLeft w:val="0"/>
                          <w:marRight w:val="0"/>
                          <w:marTop w:val="0"/>
                          <w:marBottom w:val="0"/>
                          <w:divBdr>
                            <w:top w:val="none" w:sz="0" w:space="0" w:color="auto"/>
                            <w:left w:val="none" w:sz="0" w:space="0" w:color="auto"/>
                            <w:bottom w:val="none" w:sz="0" w:space="0" w:color="auto"/>
                            <w:right w:val="none" w:sz="0" w:space="0" w:color="auto"/>
                          </w:divBdr>
                        </w:div>
                        <w:div w:id="686442217">
                          <w:marLeft w:val="0"/>
                          <w:marRight w:val="0"/>
                          <w:marTop w:val="0"/>
                          <w:marBottom w:val="0"/>
                          <w:divBdr>
                            <w:top w:val="none" w:sz="0" w:space="0" w:color="auto"/>
                            <w:left w:val="none" w:sz="0" w:space="0" w:color="auto"/>
                            <w:bottom w:val="none" w:sz="0" w:space="0" w:color="auto"/>
                            <w:right w:val="none" w:sz="0" w:space="0" w:color="auto"/>
                          </w:divBdr>
                        </w:div>
                        <w:div w:id="112558074">
                          <w:marLeft w:val="0"/>
                          <w:marRight w:val="0"/>
                          <w:marTop w:val="0"/>
                          <w:marBottom w:val="0"/>
                          <w:divBdr>
                            <w:top w:val="none" w:sz="0" w:space="0" w:color="auto"/>
                            <w:left w:val="none" w:sz="0" w:space="0" w:color="auto"/>
                            <w:bottom w:val="none" w:sz="0" w:space="0" w:color="auto"/>
                            <w:right w:val="none" w:sz="0" w:space="0" w:color="auto"/>
                          </w:divBdr>
                        </w:div>
                        <w:div w:id="1064717036">
                          <w:marLeft w:val="0"/>
                          <w:marRight w:val="0"/>
                          <w:marTop w:val="0"/>
                          <w:marBottom w:val="0"/>
                          <w:divBdr>
                            <w:top w:val="none" w:sz="0" w:space="0" w:color="auto"/>
                            <w:left w:val="none" w:sz="0" w:space="0" w:color="auto"/>
                            <w:bottom w:val="none" w:sz="0" w:space="0" w:color="auto"/>
                            <w:right w:val="none" w:sz="0" w:space="0" w:color="auto"/>
                          </w:divBdr>
                        </w:div>
                        <w:div w:id="1500346282">
                          <w:marLeft w:val="0"/>
                          <w:marRight w:val="0"/>
                          <w:marTop w:val="0"/>
                          <w:marBottom w:val="0"/>
                          <w:divBdr>
                            <w:top w:val="none" w:sz="0" w:space="0" w:color="auto"/>
                            <w:left w:val="none" w:sz="0" w:space="0" w:color="auto"/>
                            <w:bottom w:val="none" w:sz="0" w:space="0" w:color="auto"/>
                            <w:right w:val="none" w:sz="0" w:space="0" w:color="auto"/>
                          </w:divBdr>
                        </w:div>
                        <w:div w:id="1746880165">
                          <w:marLeft w:val="0"/>
                          <w:marRight w:val="0"/>
                          <w:marTop w:val="0"/>
                          <w:marBottom w:val="0"/>
                          <w:divBdr>
                            <w:top w:val="none" w:sz="0" w:space="0" w:color="auto"/>
                            <w:left w:val="none" w:sz="0" w:space="0" w:color="auto"/>
                            <w:bottom w:val="none" w:sz="0" w:space="0" w:color="auto"/>
                            <w:right w:val="none" w:sz="0" w:space="0" w:color="auto"/>
                          </w:divBdr>
                        </w:div>
                        <w:div w:id="859202678">
                          <w:marLeft w:val="0"/>
                          <w:marRight w:val="0"/>
                          <w:marTop w:val="0"/>
                          <w:marBottom w:val="0"/>
                          <w:divBdr>
                            <w:top w:val="none" w:sz="0" w:space="0" w:color="auto"/>
                            <w:left w:val="none" w:sz="0" w:space="0" w:color="auto"/>
                            <w:bottom w:val="none" w:sz="0" w:space="0" w:color="auto"/>
                            <w:right w:val="none" w:sz="0" w:space="0" w:color="auto"/>
                          </w:divBdr>
                        </w:div>
                        <w:div w:id="394862399">
                          <w:marLeft w:val="0"/>
                          <w:marRight w:val="0"/>
                          <w:marTop w:val="0"/>
                          <w:marBottom w:val="0"/>
                          <w:divBdr>
                            <w:top w:val="none" w:sz="0" w:space="0" w:color="auto"/>
                            <w:left w:val="none" w:sz="0" w:space="0" w:color="auto"/>
                            <w:bottom w:val="none" w:sz="0" w:space="0" w:color="auto"/>
                            <w:right w:val="none" w:sz="0" w:space="0" w:color="auto"/>
                          </w:divBdr>
                        </w:div>
                        <w:div w:id="848368826">
                          <w:marLeft w:val="0"/>
                          <w:marRight w:val="0"/>
                          <w:marTop w:val="0"/>
                          <w:marBottom w:val="0"/>
                          <w:divBdr>
                            <w:top w:val="none" w:sz="0" w:space="0" w:color="auto"/>
                            <w:left w:val="none" w:sz="0" w:space="0" w:color="auto"/>
                            <w:bottom w:val="none" w:sz="0" w:space="0" w:color="auto"/>
                            <w:right w:val="none" w:sz="0" w:space="0" w:color="auto"/>
                          </w:divBdr>
                        </w:div>
                        <w:div w:id="533886193">
                          <w:marLeft w:val="0"/>
                          <w:marRight w:val="0"/>
                          <w:marTop w:val="0"/>
                          <w:marBottom w:val="0"/>
                          <w:divBdr>
                            <w:top w:val="none" w:sz="0" w:space="0" w:color="auto"/>
                            <w:left w:val="none" w:sz="0" w:space="0" w:color="auto"/>
                            <w:bottom w:val="none" w:sz="0" w:space="0" w:color="auto"/>
                            <w:right w:val="none" w:sz="0" w:space="0" w:color="auto"/>
                          </w:divBdr>
                        </w:div>
                        <w:div w:id="1607694087">
                          <w:marLeft w:val="0"/>
                          <w:marRight w:val="0"/>
                          <w:marTop w:val="0"/>
                          <w:marBottom w:val="0"/>
                          <w:divBdr>
                            <w:top w:val="none" w:sz="0" w:space="0" w:color="auto"/>
                            <w:left w:val="none" w:sz="0" w:space="0" w:color="auto"/>
                            <w:bottom w:val="none" w:sz="0" w:space="0" w:color="auto"/>
                            <w:right w:val="none" w:sz="0" w:space="0" w:color="auto"/>
                          </w:divBdr>
                        </w:div>
                        <w:div w:id="1762336530">
                          <w:marLeft w:val="0"/>
                          <w:marRight w:val="0"/>
                          <w:marTop w:val="0"/>
                          <w:marBottom w:val="0"/>
                          <w:divBdr>
                            <w:top w:val="none" w:sz="0" w:space="0" w:color="auto"/>
                            <w:left w:val="none" w:sz="0" w:space="0" w:color="auto"/>
                            <w:bottom w:val="none" w:sz="0" w:space="0" w:color="auto"/>
                            <w:right w:val="none" w:sz="0" w:space="0" w:color="auto"/>
                          </w:divBdr>
                        </w:div>
                        <w:div w:id="313459365">
                          <w:marLeft w:val="0"/>
                          <w:marRight w:val="0"/>
                          <w:marTop w:val="0"/>
                          <w:marBottom w:val="0"/>
                          <w:divBdr>
                            <w:top w:val="none" w:sz="0" w:space="0" w:color="auto"/>
                            <w:left w:val="none" w:sz="0" w:space="0" w:color="auto"/>
                            <w:bottom w:val="none" w:sz="0" w:space="0" w:color="auto"/>
                            <w:right w:val="none" w:sz="0" w:space="0" w:color="auto"/>
                          </w:divBdr>
                        </w:div>
                        <w:div w:id="241107017">
                          <w:marLeft w:val="0"/>
                          <w:marRight w:val="0"/>
                          <w:marTop w:val="0"/>
                          <w:marBottom w:val="0"/>
                          <w:divBdr>
                            <w:top w:val="none" w:sz="0" w:space="0" w:color="auto"/>
                            <w:left w:val="none" w:sz="0" w:space="0" w:color="auto"/>
                            <w:bottom w:val="none" w:sz="0" w:space="0" w:color="auto"/>
                            <w:right w:val="none" w:sz="0" w:space="0" w:color="auto"/>
                          </w:divBdr>
                        </w:div>
                        <w:div w:id="1748727743">
                          <w:marLeft w:val="0"/>
                          <w:marRight w:val="0"/>
                          <w:marTop w:val="0"/>
                          <w:marBottom w:val="0"/>
                          <w:divBdr>
                            <w:top w:val="none" w:sz="0" w:space="0" w:color="auto"/>
                            <w:left w:val="none" w:sz="0" w:space="0" w:color="auto"/>
                            <w:bottom w:val="none" w:sz="0" w:space="0" w:color="auto"/>
                            <w:right w:val="none" w:sz="0" w:space="0" w:color="auto"/>
                          </w:divBdr>
                        </w:div>
                        <w:div w:id="2090077180">
                          <w:marLeft w:val="0"/>
                          <w:marRight w:val="0"/>
                          <w:marTop w:val="0"/>
                          <w:marBottom w:val="0"/>
                          <w:divBdr>
                            <w:top w:val="none" w:sz="0" w:space="0" w:color="auto"/>
                            <w:left w:val="none" w:sz="0" w:space="0" w:color="auto"/>
                            <w:bottom w:val="none" w:sz="0" w:space="0" w:color="auto"/>
                            <w:right w:val="none" w:sz="0" w:space="0" w:color="auto"/>
                          </w:divBdr>
                        </w:div>
                        <w:div w:id="1577781270">
                          <w:marLeft w:val="0"/>
                          <w:marRight w:val="0"/>
                          <w:marTop w:val="0"/>
                          <w:marBottom w:val="0"/>
                          <w:divBdr>
                            <w:top w:val="none" w:sz="0" w:space="0" w:color="auto"/>
                            <w:left w:val="none" w:sz="0" w:space="0" w:color="auto"/>
                            <w:bottom w:val="none" w:sz="0" w:space="0" w:color="auto"/>
                            <w:right w:val="none" w:sz="0" w:space="0" w:color="auto"/>
                          </w:divBdr>
                        </w:div>
                        <w:div w:id="916133041">
                          <w:marLeft w:val="0"/>
                          <w:marRight w:val="0"/>
                          <w:marTop w:val="0"/>
                          <w:marBottom w:val="0"/>
                          <w:divBdr>
                            <w:top w:val="none" w:sz="0" w:space="0" w:color="auto"/>
                            <w:left w:val="none" w:sz="0" w:space="0" w:color="auto"/>
                            <w:bottom w:val="none" w:sz="0" w:space="0" w:color="auto"/>
                            <w:right w:val="none" w:sz="0" w:space="0" w:color="auto"/>
                          </w:divBdr>
                        </w:div>
                        <w:div w:id="1500778435">
                          <w:marLeft w:val="0"/>
                          <w:marRight w:val="0"/>
                          <w:marTop w:val="0"/>
                          <w:marBottom w:val="0"/>
                          <w:divBdr>
                            <w:top w:val="none" w:sz="0" w:space="0" w:color="auto"/>
                            <w:left w:val="none" w:sz="0" w:space="0" w:color="auto"/>
                            <w:bottom w:val="none" w:sz="0" w:space="0" w:color="auto"/>
                            <w:right w:val="none" w:sz="0" w:space="0" w:color="auto"/>
                          </w:divBdr>
                        </w:div>
                        <w:div w:id="1012029973">
                          <w:marLeft w:val="0"/>
                          <w:marRight w:val="0"/>
                          <w:marTop w:val="0"/>
                          <w:marBottom w:val="0"/>
                          <w:divBdr>
                            <w:top w:val="none" w:sz="0" w:space="0" w:color="auto"/>
                            <w:left w:val="none" w:sz="0" w:space="0" w:color="auto"/>
                            <w:bottom w:val="none" w:sz="0" w:space="0" w:color="auto"/>
                            <w:right w:val="none" w:sz="0" w:space="0" w:color="auto"/>
                          </w:divBdr>
                        </w:div>
                        <w:div w:id="130904294">
                          <w:marLeft w:val="0"/>
                          <w:marRight w:val="0"/>
                          <w:marTop w:val="0"/>
                          <w:marBottom w:val="0"/>
                          <w:divBdr>
                            <w:top w:val="none" w:sz="0" w:space="0" w:color="auto"/>
                            <w:left w:val="none" w:sz="0" w:space="0" w:color="auto"/>
                            <w:bottom w:val="none" w:sz="0" w:space="0" w:color="auto"/>
                            <w:right w:val="none" w:sz="0" w:space="0" w:color="auto"/>
                          </w:divBdr>
                        </w:div>
                        <w:div w:id="1329409819">
                          <w:marLeft w:val="0"/>
                          <w:marRight w:val="0"/>
                          <w:marTop w:val="0"/>
                          <w:marBottom w:val="0"/>
                          <w:divBdr>
                            <w:top w:val="none" w:sz="0" w:space="0" w:color="auto"/>
                            <w:left w:val="none" w:sz="0" w:space="0" w:color="auto"/>
                            <w:bottom w:val="none" w:sz="0" w:space="0" w:color="auto"/>
                            <w:right w:val="none" w:sz="0" w:space="0" w:color="auto"/>
                          </w:divBdr>
                        </w:div>
                        <w:div w:id="812793103">
                          <w:marLeft w:val="0"/>
                          <w:marRight w:val="0"/>
                          <w:marTop w:val="0"/>
                          <w:marBottom w:val="0"/>
                          <w:divBdr>
                            <w:top w:val="none" w:sz="0" w:space="0" w:color="auto"/>
                            <w:left w:val="none" w:sz="0" w:space="0" w:color="auto"/>
                            <w:bottom w:val="none" w:sz="0" w:space="0" w:color="auto"/>
                            <w:right w:val="none" w:sz="0" w:space="0" w:color="auto"/>
                          </w:divBdr>
                        </w:div>
                        <w:div w:id="2109694022">
                          <w:marLeft w:val="0"/>
                          <w:marRight w:val="0"/>
                          <w:marTop w:val="0"/>
                          <w:marBottom w:val="0"/>
                          <w:divBdr>
                            <w:top w:val="none" w:sz="0" w:space="0" w:color="auto"/>
                            <w:left w:val="none" w:sz="0" w:space="0" w:color="auto"/>
                            <w:bottom w:val="none" w:sz="0" w:space="0" w:color="auto"/>
                            <w:right w:val="none" w:sz="0" w:space="0" w:color="auto"/>
                          </w:divBdr>
                        </w:div>
                        <w:div w:id="1951669864">
                          <w:marLeft w:val="0"/>
                          <w:marRight w:val="0"/>
                          <w:marTop w:val="0"/>
                          <w:marBottom w:val="0"/>
                          <w:divBdr>
                            <w:top w:val="none" w:sz="0" w:space="0" w:color="auto"/>
                            <w:left w:val="none" w:sz="0" w:space="0" w:color="auto"/>
                            <w:bottom w:val="none" w:sz="0" w:space="0" w:color="auto"/>
                            <w:right w:val="none" w:sz="0" w:space="0" w:color="auto"/>
                          </w:divBdr>
                        </w:div>
                        <w:div w:id="2092114316">
                          <w:marLeft w:val="0"/>
                          <w:marRight w:val="0"/>
                          <w:marTop w:val="0"/>
                          <w:marBottom w:val="0"/>
                          <w:divBdr>
                            <w:top w:val="none" w:sz="0" w:space="0" w:color="auto"/>
                            <w:left w:val="none" w:sz="0" w:space="0" w:color="auto"/>
                            <w:bottom w:val="none" w:sz="0" w:space="0" w:color="auto"/>
                            <w:right w:val="none" w:sz="0" w:space="0" w:color="auto"/>
                          </w:divBdr>
                        </w:div>
                        <w:div w:id="153685351">
                          <w:marLeft w:val="0"/>
                          <w:marRight w:val="0"/>
                          <w:marTop w:val="0"/>
                          <w:marBottom w:val="0"/>
                          <w:divBdr>
                            <w:top w:val="none" w:sz="0" w:space="0" w:color="auto"/>
                            <w:left w:val="none" w:sz="0" w:space="0" w:color="auto"/>
                            <w:bottom w:val="none" w:sz="0" w:space="0" w:color="auto"/>
                            <w:right w:val="none" w:sz="0" w:space="0" w:color="auto"/>
                          </w:divBdr>
                        </w:div>
                        <w:div w:id="1013922371">
                          <w:marLeft w:val="0"/>
                          <w:marRight w:val="0"/>
                          <w:marTop w:val="0"/>
                          <w:marBottom w:val="0"/>
                          <w:divBdr>
                            <w:top w:val="none" w:sz="0" w:space="0" w:color="auto"/>
                            <w:left w:val="none" w:sz="0" w:space="0" w:color="auto"/>
                            <w:bottom w:val="none" w:sz="0" w:space="0" w:color="auto"/>
                            <w:right w:val="none" w:sz="0" w:space="0" w:color="auto"/>
                          </w:divBdr>
                        </w:div>
                        <w:div w:id="1045719842">
                          <w:marLeft w:val="0"/>
                          <w:marRight w:val="0"/>
                          <w:marTop w:val="0"/>
                          <w:marBottom w:val="0"/>
                          <w:divBdr>
                            <w:top w:val="none" w:sz="0" w:space="0" w:color="auto"/>
                            <w:left w:val="none" w:sz="0" w:space="0" w:color="auto"/>
                            <w:bottom w:val="none" w:sz="0" w:space="0" w:color="auto"/>
                            <w:right w:val="none" w:sz="0" w:space="0" w:color="auto"/>
                          </w:divBdr>
                        </w:div>
                        <w:div w:id="260571840">
                          <w:marLeft w:val="0"/>
                          <w:marRight w:val="0"/>
                          <w:marTop w:val="0"/>
                          <w:marBottom w:val="0"/>
                          <w:divBdr>
                            <w:top w:val="none" w:sz="0" w:space="0" w:color="auto"/>
                            <w:left w:val="none" w:sz="0" w:space="0" w:color="auto"/>
                            <w:bottom w:val="none" w:sz="0" w:space="0" w:color="auto"/>
                            <w:right w:val="none" w:sz="0" w:space="0" w:color="auto"/>
                          </w:divBdr>
                        </w:div>
                        <w:div w:id="2018999993">
                          <w:marLeft w:val="0"/>
                          <w:marRight w:val="0"/>
                          <w:marTop w:val="0"/>
                          <w:marBottom w:val="0"/>
                          <w:divBdr>
                            <w:top w:val="none" w:sz="0" w:space="0" w:color="auto"/>
                            <w:left w:val="none" w:sz="0" w:space="0" w:color="auto"/>
                            <w:bottom w:val="none" w:sz="0" w:space="0" w:color="auto"/>
                            <w:right w:val="none" w:sz="0" w:space="0" w:color="auto"/>
                          </w:divBdr>
                        </w:div>
                        <w:div w:id="598948094">
                          <w:marLeft w:val="0"/>
                          <w:marRight w:val="0"/>
                          <w:marTop w:val="0"/>
                          <w:marBottom w:val="0"/>
                          <w:divBdr>
                            <w:top w:val="none" w:sz="0" w:space="0" w:color="auto"/>
                            <w:left w:val="none" w:sz="0" w:space="0" w:color="auto"/>
                            <w:bottom w:val="none" w:sz="0" w:space="0" w:color="auto"/>
                            <w:right w:val="none" w:sz="0" w:space="0" w:color="auto"/>
                          </w:divBdr>
                        </w:div>
                        <w:div w:id="207960475">
                          <w:marLeft w:val="0"/>
                          <w:marRight w:val="0"/>
                          <w:marTop w:val="0"/>
                          <w:marBottom w:val="0"/>
                          <w:divBdr>
                            <w:top w:val="none" w:sz="0" w:space="0" w:color="auto"/>
                            <w:left w:val="none" w:sz="0" w:space="0" w:color="auto"/>
                            <w:bottom w:val="none" w:sz="0" w:space="0" w:color="auto"/>
                            <w:right w:val="none" w:sz="0" w:space="0" w:color="auto"/>
                          </w:divBdr>
                        </w:div>
                        <w:div w:id="40713939">
                          <w:marLeft w:val="0"/>
                          <w:marRight w:val="0"/>
                          <w:marTop w:val="0"/>
                          <w:marBottom w:val="0"/>
                          <w:divBdr>
                            <w:top w:val="none" w:sz="0" w:space="0" w:color="auto"/>
                            <w:left w:val="none" w:sz="0" w:space="0" w:color="auto"/>
                            <w:bottom w:val="none" w:sz="0" w:space="0" w:color="auto"/>
                            <w:right w:val="none" w:sz="0" w:space="0" w:color="auto"/>
                          </w:divBdr>
                        </w:div>
                        <w:div w:id="1278878451">
                          <w:marLeft w:val="0"/>
                          <w:marRight w:val="0"/>
                          <w:marTop w:val="0"/>
                          <w:marBottom w:val="0"/>
                          <w:divBdr>
                            <w:top w:val="none" w:sz="0" w:space="0" w:color="auto"/>
                            <w:left w:val="none" w:sz="0" w:space="0" w:color="auto"/>
                            <w:bottom w:val="none" w:sz="0" w:space="0" w:color="auto"/>
                            <w:right w:val="none" w:sz="0" w:space="0" w:color="auto"/>
                          </w:divBdr>
                        </w:div>
                        <w:div w:id="1206791998">
                          <w:marLeft w:val="0"/>
                          <w:marRight w:val="0"/>
                          <w:marTop w:val="0"/>
                          <w:marBottom w:val="0"/>
                          <w:divBdr>
                            <w:top w:val="none" w:sz="0" w:space="0" w:color="auto"/>
                            <w:left w:val="none" w:sz="0" w:space="0" w:color="auto"/>
                            <w:bottom w:val="none" w:sz="0" w:space="0" w:color="auto"/>
                            <w:right w:val="none" w:sz="0" w:space="0" w:color="auto"/>
                          </w:divBdr>
                        </w:div>
                        <w:div w:id="1824809212">
                          <w:marLeft w:val="0"/>
                          <w:marRight w:val="0"/>
                          <w:marTop w:val="0"/>
                          <w:marBottom w:val="0"/>
                          <w:divBdr>
                            <w:top w:val="none" w:sz="0" w:space="0" w:color="auto"/>
                            <w:left w:val="none" w:sz="0" w:space="0" w:color="auto"/>
                            <w:bottom w:val="none" w:sz="0" w:space="0" w:color="auto"/>
                            <w:right w:val="none" w:sz="0" w:space="0" w:color="auto"/>
                          </w:divBdr>
                        </w:div>
                        <w:div w:id="969213750">
                          <w:marLeft w:val="0"/>
                          <w:marRight w:val="0"/>
                          <w:marTop w:val="0"/>
                          <w:marBottom w:val="0"/>
                          <w:divBdr>
                            <w:top w:val="none" w:sz="0" w:space="0" w:color="auto"/>
                            <w:left w:val="none" w:sz="0" w:space="0" w:color="auto"/>
                            <w:bottom w:val="none" w:sz="0" w:space="0" w:color="auto"/>
                            <w:right w:val="none" w:sz="0" w:space="0" w:color="auto"/>
                          </w:divBdr>
                        </w:div>
                        <w:div w:id="849174327">
                          <w:marLeft w:val="0"/>
                          <w:marRight w:val="0"/>
                          <w:marTop w:val="0"/>
                          <w:marBottom w:val="0"/>
                          <w:divBdr>
                            <w:top w:val="none" w:sz="0" w:space="0" w:color="auto"/>
                            <w:left w:val="none" w:sz="0" w:space="0" w:color="auto"/>
                            <w:bottom w:val="none" w:sz="0" w:space="0" w:color="auto"/>
                            <w:right w:val="none" w:sz="0" w:space="0" w:color="auto"/>
                          </w:divBdr>
                        </w:div>
                        <w:div w:id="1588348823">
                          <w:marLeft w:val="0"/>
                          <w:marRight w:val="0"/>
                          <w:marTop w:val="0"/>
                          <w:marBottom w:val="0"/>
                          <w:divBdr>
                            <w:top w:val="none" w:sz="0" w:space="0" w:color="auto"/>
                            <w:left w:val="none" w:sz="0" w:space="0" w:color="auto"/>
                            <w:bottom w:val="none" w:sz="0" w:space="0" w:color="auto"/>
                            <w:right w:val="none" w:sz="0" w:space="0" w:color="auto"/>
                          </w:divBdr>
                        </w:div>
                        <w:div w:id="410666150">
                          <w:marLeft w:val="0"/>
                          <w:marRight w:val="0"/>
                          <w:marTop w:val="0"/>
                          <w:marBottom w:val="0"/>
                          <w:divBdr>
                            <w:top w:val="none" w:sz="0" w:space="0" w:color="auto"/>
                            <w:left w:val="none" w:sz="0" w:space="0" w:color="auto"/>
                            <w:bottom w:val="none" w:sz="0" w:space="0" w:color="auto"/>
                            <w:right w:val="none" w:sz="0" w:space="0" w:color="auto"/>
                          </w:divBdr>
                        </w:div>
                        <w:div w:id="1102607335">
                          <w:marLeft w:val="0"/>
                          <w:marRight w:val="0"/>
                          <w:marTop w:val="0"/>
                          <w:marBottom w:val="0"/>
                          <w:divBdr>
                            <w:top w:val="none" w:sz="0" w:space="0" w:color="auto"/>
                            <w:left w:val="none" w:sz="0" w:space="0" w:color="auto"/>
                            <w:bottom w:val="none" w:sz="0" w:space="0" w:color="auto"/>
                            <w:right w:val="none" w:sz="0" w:space="0" w:color="auto"/>
                          </w:divBdr>
                        </w:div>
                        <w:div w:id="555363681">
                          <w:marLeft w:val="0"/>
                          <w:marRight w:val="0"/>
                          <w:marTop w:val="0"/>
                          <w:marBottom w:val="0"/>
                          <w:divBdr>
                            <w:top w:val="none" w:sz="0" w:space="0" w:color="auto"/>
                            <w:left w:val="none" w:sz="0" w:space="0" w:color="auto"/>
                            <w:bottom w:val="none" w:sz="0" w:space="0" w:color="auto"/>
                            <w:right w:val="none" w:sz="0" w:space="0" w:color="auto"/>
                          </w:divBdr>
                        </w:div>
                        <w:div w:id="158205160">
                          <w:marLeft w:val="0"/>
                          <w:marRight w:val="0"/>
                          <w:marTop w:val="0"/>
                          <w:marBottom w:val="0"/>
                          <w:divBdr>
                            <w:top w:val="none" w:sz="0" w:space="0" w:color="auto"/>
                            <w:left w:val="none" w:sz="0" w:space="0" w:color="auto"/>
                            <w:bottom w:val="none" w:sz="0" w:space="0" w:color="auto"/>
                            <w:right w:val="none" w:sz="0" w:space="0" w:color="auto"/>
                          </w:divBdr>
                        </w:div>
                        <w:div w:id="918363428">
                          <w:marLeft w:val="0"/>
                          <w:marRight w:val="0"/>
                          <w:marTop w:val="0"/>
                          <w:marBottom w:val="0"/>
                          <w:divBdr>
                            <w:top w:val="none" w:sz="0" w:space="0" w:color="auto"/>
                            <w:left w:val="none" w:sz="0" w:space="0" w:color="auto"/>
                            <w:bottom w:val="none" w:sz="0" w:space="0" w:color="auto"/>
                            <w:right w:val="none" w:sz="0" w:space="0" w:color="auto"/>
                          </w:divBdr>
                        </w:div>
                        <w:div w:id="2132895378">
                          <w:marLeft w:val="0"/>
                          <w:marRight w:val="0"/>
                          <w:marTop w:val="0"/>
                          <w:marBottom w:val="0"/>
                          <w:divBdr>
                            <w:top w:val="none" w:sz="0" w:space="0" w:color="auto"/>
                            <w:left w:val="none" w:sz="0" w:space="0" w:color="auto"/>
                            <w:bottom w:val="none" w:sz="0" w:space="0" w:color="auto"/>
                            <w:right w:val="none" w:sz="0" w:space="0" w:color="auto"/>
                          </w:divBdr>
                        </w:div>
                        <w:div w:id="222303383">
                          <w:marLeft w:val="0"/>
                          <w:marRight w:val="0"/>
                          <w:marTop w:val="0"/>
                          <w:marBottom w:val="0"/>
                          <w:divBdr>
                            <w:top w:val="none" w:sz="0" w:space="0" w:color="auto"/>
                            <w:left w:val="none" w:sz="0" w:space="0" w:color="auto"/>
                            <w:bottom w:val="none" w:sz="0" w:space="0" w:color="auto"/>
                            <w:right w:val="none" w:sz="0" w:space="0" w:color="auto"/>
                          </w:divBdr>
                        </w:div>
                        <w:div w:id="1775860960">
                          <w:marLeft w:val="0"/>
                          <w:marRight w:val="0"/>
                          <w:marTop w:val="0"/>
                          <w:marBottom w:val="0"/>
                          <w:divBdr>
                            <w:top w:val="none" w:sz="0" w:space="0" w:color="auto"/>
                            <w:left w:val="none" w:sz="0" w:space="0" w:color="auto"/>
                            <w:bottom w:val="none" w:sz="0" w:space="0" w:color="auto"/>
                            <w:right w:val="none" w:sz="0" w:space="0" w:color="auto"/>
                          </w:divBdr>
                        </w:div>
                        <w:div w:id="1293704906">
                          <w:marLeft w:val="0"/>
                          <w:marRight w:val="0"/>
                          <w:marTop w:val="0"/>
                          <w:marBottom w:val="0"/>
                          <w:divBdr>
                            <w:top w:val="none" w:sz="0" w:space="0" w:color="auto"/>
                            <w:left w:val="none" w:sz="0" w:space="0" w:color="auto"/>
                            <w:bottom w:val="none" w:sz="0" w:space="0" w:color="auto"/>
                            <w:right w:val="none" w:sz="0" w:space="0" w:color="auto"/>
                          </w:divBdr>
                        </w:div>
                        <w:div w:id="19622956">
                          <w:marLeft w:val="0"/>
                          <w:marRight w:val="0"/>
                          <w:marTop w:val="0"/>
                          <w:marBottom w:val="0"/>
                          <w:divBdr>
                            <w:top w:val="none" w:sz="0" w:space="0" w:color="auto"/>
                            <w:left w:val="none" w:sz="0" w:space="0" w:color="auto"/>
                            <w:bottom w:val="none" w:sz="0" w:space="0" w:color="auto"/>
                            <w:right w:val="none" w:sz="0" w:space="0" w:color="auto"/>
                          </w:divBdr>
                        </w:div>
                        <w:div w:id="208998140">
                          <w:marLeft w:val="0"/>
                          <w:marRight w:val="0"/>
                          <w:marTop w:val="0"/>
                          <w:marBottom w:val="0"/>
                          <w:divBdr>
                            <w:top w:val="none" w:sz="0" w:space="0" w:color="auto"/>
                            <w:left w:val="none" w:sz="0" w:space="0" w:color="auto"/>
                            <w:bottom w:val="none" w:sz="0" w:space="0" w:color="auto"/>
                            <w:right w:val="none" w:sz="0" w:space="0" w:color="auto"/>
                          </w:divBdr>
                        </w:div>
                      </w:divsChild>
                    </w:div>
                    <w:div w:id="874467595">
                      <w:marLeft w:val="0"/>
                      <w:marRight w:val="0"/>
                      <w:marTop w:val="0"/>
                      <w:marBottom w:val="150"/>
                      <w:divBdr>
                        <w:top w:val="none" w:sz="0" w:space="0" w:color="auto"/>
                        <w:left w:val="none" w:sz="0" w:space="0" w:color="auto"/>
                        <w:bottom w:val="none" w:sz="0" w:space="0" w:color="auto"/>
                        <w:right w:val="none" w:sz="0" w:space="0" w:color="auto"/>
                      </w:divBdr>
                    </w:div>
                    <w:div w:id="1621834026">
                      <w:marLeft w:val="0"/>
                      <w:marRight w:val="0"/>
                      <w:marTop w:val="0"/>
                      <w:marBottom w:val="0"/>
                      <w:divBdr>
                        <w:top w:val="single" w:sz="12" w:space="0" w:color="FFA733"/>
                        <w:left w:val="single" w:sz="12" w:space="0" w:color="FFA733"/>
                        <w:bottom w:val="single" w:sz="12" w:space="0" w:color="FFA733"/>
                        <w:right w:val="single" w:sz="12" w:space="0" w:color="FFA733"/>
                      </w:divBdr>
                      <w:divsChild>
                        <w:div w:id="2959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6833">
              <w:marLeft w:val="0"/>
              <w:marRight w:val="0"/>
              <w:marTop w:val="0"/>
              <w:marBottom w:val="0"/>
              <w:divBdr>
                <w:top w:val="none" w:sz="0" w:space="0" w:color="auto"/>
                <w:left w:val="none" w:sz="0" w:space="0" w:color="auto"/>
                <w:bottom w:val="none" w:sz="0" w:space="0" w:color="auto"/>
                <w:right w:val="none" w:sz="0" w:space="0" w:color="auto"/>
              </w:divBdr>
            </w:div>
          </w:divsChild>
        </w:div>
        <w:div w:id="1899586670">
          <w:marLeft w:val="0"/>
          <w:marRight w:val="0"/>
          <w:marTop w:val="0"/>
          <w:marBottom w:val="0"/>
          <w:divBdr>
            <w:top w:val="none" w:sz="0" w:space="0" w:color="auto"/>
            <w:left w:val="none" w:sz="0" w:space="0" w:color="auto"/>
            <w:bottom w:val="none" w:sz="0" w:space="0" w:color="auto"/>
            <w:right w:val="none" w:sz="0" w:space="0" w:color="auto"/>
          </w:divBdr>
          <w:divsChild>
            <w:div w:id="1517039295">
              <w:marLeft w:val="0"/>
              <w:marRight w:val="0"/>
              <w:marTop w:val="0"/>
              <w:marBottom w:val="0"/>
              <w:divBdr>
                <w:top w:val="none" w:sz="0" w:space="0" w:color="auto"/>
                <w:left w:val="none" w:sz="0" w:space="0" w:color="auto"/>
                <w:bottom w:val="none" w:sz="0" w:space="0" w:color="auto"/>
                <w:right w:val="none" w:sz="0" w:space="0" w:color="auto"/>
              </w:divBdr>
              <w:divsChild>
                <w:div w:id="1846826418">
                  <w:marLeft w:val="75"/>
                  <w:marRight w:val="75"/>
                  <w:marTop w:val="0"/>
                  <w:marBottom w:val="45"/>
                  <w:divBdr>
                    <w:top w:val="single" w:sz="6" w:space="0" w:color="4267B2"/>
                    <w:left w:val="single" w:sz="6" w:space="0" w:color="4267B2"/>
                    <w:bottom w:val="single" w:sz="6" w:space="0" w:color="4267B2"/>
                    <w:right w:val="single" w:sz="6" w:space="0" w:color="4267B2"/>
                  </w:divBdr>
                </w:div>
                <w:div w:id="895047424">
                  <w:marLeft w:val="75"/>
                  <w:marRight w:val="75"/>
                  <w:marTop w:val="0"/>
                  <w:marBottom w:val="45"/>
                  <w:divBdr>
                    <w:top w:val="single" w:sz="6" w:space="0" w:color="429CD6"/>
                    <w:left w:val="single" w:sz="6" w:space="0" w:color="429CD6"/>
                    <w:bottom w:val="single" w:sz="6" w:space="0" w:color="429CD6"/>
                    <w:right w:val="single" w:sz="6" w:space="0" w:color="429CD6"/>
                  </w:divBdr>
                </w:div>
                <w:div w:id="968970967">
                  <w:marLeft w:val="75"/>
                  <w:marRight w:val="75"/>
                  <w:marTop w:val="0"/>
                  <w:marBottom w:val="45"/>
                  <w:divBdr>
                    <w:top w:val="single" w:sz="6" w:space="0" w:color="DF4B37"/>
                    <w:left w:val="single" w:sz="6" w:space="0" w:color="DF4B37"/>
                    <w:bottom w:val="single" w:sz="6" w:space="0" w:color="DF4B37"/>
                    <w:right w:val="single" w:sz="6" w:space="0" w:color="DF4B37"/>
                  </w:divBdr>
                </w:div>
                <w:div w:id="552927728">
                  <w:marLeft w:val="75"/>
                  <w:marRight w:val="75"/>
                  <w:marTop w:val="0"/>
                  <w:marBottom w:val="45"/>
                  <w:divBdr>
                    <w:top w:val="single" w:sz="6" w:space="0" w:color="CD2029"/>
                    <w:left w:val="single" w:sz="6" w:space="0" w:color="CD2029"/>
                    <w:bottom w:val="single" w:sz="6" w:space="0" w:color="CD2029"/>
                    <w:right w:val="single" w:sz="6" w:space="0" w:color="CD2029"/>
                  </w:divBdr>
                </w:div>
                <w:div w:id="186929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30</Pages>
  <Words>2066</Words>
  <Characters>11777</Characters>
  <Application>Microsoft Office Word</Application>
  <DocSecurity>0</DocSecurity>
  <Lines>98</Lines>
  <Paragraphs>27</Paragraphs>
  <ScaleCrop>false</ScaleCrop>
  <Company/>
  <LinksUpToDate>false</LinksUpToDate>
  <CharactersWithSpaces>13816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Surendra Singh</dc:creator>
  <cp:lastModifiedBy>Surendra Singh</cp:lastModifiedBy>
  <cp:revision>1</cp:revision>
  <dcterms:created xsi:type="dcterms:W3CDTF">2019-07-05T08:45:00Z</dcterms:created>
  <dcterms:modified xsi:type="dcterms:W3CDTF">2019-07-05T08:50:00Z</dcterms:modified>
</cp:coreProperties>
</file>